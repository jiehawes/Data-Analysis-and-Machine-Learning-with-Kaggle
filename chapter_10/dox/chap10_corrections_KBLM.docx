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459" w:rsidRPr="001E3BAE" w:rsidRDefault="00E80294" w:rsidP="009B6459">
      <w:pPr>
        <w:pStyle w:val="ChapterNumberPACKT"/>
        <w:rPr>
          <w:rFonts w:ascii="Calibri" w:hAnsi="Calibri" w:cs="Calibri"/>
          <w:shd w:val="clear" w:color="auto" w:fill="FFFFFF"/>
          <w:lang w:eastAsia="en-GB"/>
        </w:rPr>
      </w:pPr>
      <w:r w:rsidRPr="001E3BAE">
        <w:rPr>
          <w:rFonts w:ascii="Calibri" w:hAnsi="Calibri" w:cs="Calibri"/>
          <w:shd w:val="clear" w:color="auto" w:fill="FFFFFF"/>
          <w:lang w:eastAsia="en-GB"/>
        </w:rPr>
        <w:t>10</w:t>
      </w:r>
    </w:p>
    <w:p w:rsidR="00277063" w:rsidRPr="001E3BAE" w:rsidRDefault="007E7CAD" w:rsidP="00F11039">
      <w:pPr>
        <w:pStyle w:val="ChapterTitlePACKT"/>
        <w:rPr>
          <w:rFonts w:ascii="Calibri" w:hAnsi="Calibri" w:cs="Calibri"/>
          <w:lang w:eastAsia="en-GB"/>
        </w:rPr>
      </w:pPr>
      <w:r w:rsidRPr="001E3BAE">
        <w:rPr>
          <w:rFonts w:ascii="Calibri" w:hAnsi="Calibri" w:cs="Calibri"/>
          <w:shd w:val="clear" w:color="auto" w:fill="FFFFFF"/>
          <w:lang w:eastAsia="en-GB"/>
        </w:rPr>
        <w:t>Modelling</w:t>
      </w:r>
      <w:r w:rsidR="00291237" w:rsidRPr="001E3BAE">
        <w:rPr>
          <w:rFonts w:ascii="Calibri" w:hAnsi="Calibri" w:cs="Calibri"/>
          <w:shd w:val="clear" w:color="auto" w:fill="FFFFFF"/>
          <w:lang w:eastAsia="en-GB"/>
        </w:rPr>
        <w:t> for </w:t>
      </w:r>
      <w:r w:rsidR="007E3174" w:rsidRPr="001E3BAE">
        <w:rPr>
          <w:rFonts w:ascii="Calibri" w:hAnsi="Calibri" w:cs="Calibri"/>
          <w:shd w:val="clear" w:color="auto" w:fill="FFFFFF"/>
          <w:lang w:eastAsia="en-GB"/>
        </w:rPr>
        <w:t>computer vision</w:t>
      </w:r>
    </w:p>
    <w:p w:rsidR="00277063" w:rsidRPr="002417AF" w:rsidRDefault="00291237">
      <w:pPr>
        <w:rPr>
          <w:rFonts w:ascii="Calibri" w:hAnsi="Calibri" w:cs="Calibri"/>
        </w:rPr>
      </w:pPr>
      <w:r w:rsidRPr="002417AF">
        <w:rPr>
          <w:rFonts w:ascii="Calibri" w:hAnsi="Calibri" w:cs="Calibri"/>
        </w:rPr>
        <w:t xml:space="preserve">Computer vision tasks are among the most popular problems </w:t>
      </w:r>
      <w:r w:rsidR="00D7425F" w:rsidRPr="002417AF">
        <w:rPr>
          <w:rFonts w:ascii="Calibri" w:hAnsi="Calibri" w:cs="Calibri"/>
        </w:rPr>
        <w:t xml:space="preserve">in practical </w:t>
      </w:r>
      <w:r w:rsidR="003F1AE3" w:rsidRPr="002417AF">
        <w:rPr>
          <w:rFonts w:ascii="Calibri" w:hAnsi="Calibri" w:cs="Calibri"/>
        </w:rPr>
        <w:t>applications of machine learning</w:t>
      </w:r>
      <w:r w:rsidR="00225493" w:rsidRPr="002417AF">
        <w:rPr>
          <w:rFonts w:ascii="Calibri" w:hAnsi="Calibri" w:cs="Calibri"/>
        </w:rPr>
        <w:t xml:space="preserve"> – it was the gateway into deep learning for many Kagglers, including yours truly. Over the last few years</w:t>
      </w:r>
      <w:r w:rsidR="00761BCF" w:rsidRPr="002417AF">
        <w:rPr>
          <w:rFonts w:ascii="Calibri" w:hAnsi="Calibri" w:cs="Calibri"/>
        </w:rPr>
        <w:t xml:space="preserve"> there has been tremendous progress in the field and </w:t>
      </w:r>
      <w:r w:rsidR="00287A4D" w:rsidRPr="002417AF">
        <w:rPr>
          <w:rFonts w:ascii="Calibri" w:hAnsi="Calibri" w:cs="Calibri"/>
        </w:rPr>
        <w:t xml:space="preserve">new SOTA libraries continue being released. </w:t>
      </w:r>
      <w:r w:rsidR="00965958" w:rsidRPr="002417AF">
        <w:rPr>
          <w:rFonts w:ascii="Calibri" w:hAnsi="Calibri" w:cs="Calibri"/>
        </w:rPr>
        <w:t>In this chapter we will give an overview of the most popular competition types in computer vision:</w:t>
      </w:r>
      <w:ins w:id="0" w:author="BANACHEWICZ, Konrad" w:date="2021-12-21T10:59:00Z">
        <w:r w:rsidR="00846379">
          <w:rPr>
            <w:rFonts w:ascii="Calibri" w:hAnsi="Calibri" w:cs="Calibri"/>
          </w:rPr>
          <w:br/>
        </w:r>
      </w:ins>
    </w:p>
    <w:p w:rsidR="00965958" w:rsidRPr="002417AF" w:rsidRDefault="00AB1E9F" w:rsidP="00AB1E9F">
      <w:pPr>
        <w:pStyle w:val="Paragrafoelenco"/>
        <w:numPr>
          <w:ilvl w:val="0"/>
          <w:numId w:val="24"/>
        </w:numPr>
        <w:rPr>
          <w:rFonts w:ascii="Calibri" w:hAnsi="Calibri" w:cs="Calibri"/>
        </w:rPr>
      </w:pPr>
      <w:r w:rsidRPr="002417AF">
        <w:rPr>
          <w:rFonts w:ascii="Calibri" w:hAnsi="Calibri" w:cs="Calibri"/>
        </w:rPr>
        <w:t>Image classification</w:t>
      </w:r>
    </w:p>
    <w:p w:rsidR="00AB1E9F" w:rsidRPr="002417AF" w:rsidRDefault="00AB1E9F" w:rsidP="00AB1E9F">
      <w:pPr>
        <w:pStyle w:val="Paragrafoelenco"/>
        <w:numPr>
          <w:ilvl w:val="0"/>
          <w:numId w:val="24"/>
        </w:numPr>
        <w:rPr>
          <w:rFonts w:ascii="Calibri" w:hAnsi="Calibri" w:cs="Calibri"/>
        </w:rPr>
      </w:pPr>
      <w:r w:rsidRPr="002417AF">
        <w:rPr>
          <w:rFonts w:ascii="Calibri" w:hAnsi="Calibri" w:cs="Calibri"/>
        </w:rPr>
        <w:t>Object detection</w:t>
      </w:r>
    </w:p>
    <w:p w:rsidR="00AB1E9F" w:rsidRPr="002417AF" w:rsidRDefault="0032507B" w:rsidP="00AB1E9F">
      <w:pPr>
        <w:pStyle w:val="Paragrafoelenco"/>
        <w:numPr>
          <w:ilvl w:val="0"/>
          <w:numId w:val="24"/>
        </w:numPr>
        <w:rPr>
          <w:rFonts w:ascii="Calibri" w:hAnsi="Calibri" w:cs="Calibri"/>
        </w:rPr>
      </w:pPr>
      <w:r w:rsidRPr="002417AF">
        <w:rPr>
          <w:rFonts w:ascii="Calibri" w:hAnsi="Calibri" w:cs="Calibri"/>
        </w:rPr>
        <w:t>Image</w:t>
      </w:r>
      <w:r w:rsidR="00AB1E9F" w:rsidRPr="002417AF">
        <w:rPr>
          <w:rFonts w:ascii="Calibri" w:hAnsi="Calibri" w:cs="Calibri"/>
        </w:rPr>
        <w:t xml:space="preserve"> segmentation</w:t>
      </w:r>
    </w:p>
    <w:p w:rsidR="00AB1E9F" w:rsidRPr="002417AF" w:rsidRDefault="00AB1E9F" w:rsidP="00AB1E9F">
      <w:pPr>
        <w:rPr>
          <w:rFonts w:ascii="Calibri" w:hAnsi="Calibri" w:cs="Calibri"/>
        </w:rPr>
      </w:pPr>
    </w:p>
    <w:p w:rsidR="00AB1E9F" w:rsidRPr="002417AF" w:rsidRDefault="00EA4366" w:rsidP="00AB1E9F">
      <w:pPr>
        <w:rPr>
          <w:rFonts w:ascii="Calibri" w:hAnsi="Calibri" w:cs="Calibri"/>
        </w:rPr>
      </w:pPr>
      <w:r w:rsidRPr="002417AF">
        <w:rPr>
          <w:rFonts w:ascii="Calibri" w:hAnsi="Calibri" w:cs="Calibri"/>
        </w:rPr>
        <w:t xml:space="preserve">We begin with a short section </w:t>
      </w:r>
      <w:r w:rsidR="00802C2D" w:rsidRPr="002417AF">
        <w:rPr>
          <w:rFonts w:ascii="Calibri" w:hAnsi="Calibri" w:cs="Calibri"/>
        </w:rPr>
        <w:t xml:space="preserve">about image augmentation: </w:t>
      </w:r>
      <w:r w:rsidR="00842522" w:rsidRPr="002417AF">
        <w:rPr>
          <w:rFonts w:ascii="Calibri" w:hAnsi="Calibri" w:cs="Calibri"/>
        </w:rPr>
        <w:t xml:space="preserve">a group of task-agnostic </w:t>
      </w:r>
      <w:r w:rsidR="00E6346E" w:rsidRPr="002417AF">
        <w:rPr>
          <w:rFonts w:ascii="Calibri" w:hAnsi="Calibri" w:cs="Calibri"/>
        </w:rPr>
        <w:t>techniques, that can be applied for different problems to increase the generalization capability of our models.</w:t>
      </w:r>
    </w:p>
    <w:p w:rsidR="00277063" w:rsidRPr="002417AF" w:rsidRDefault="00277063">
      <w:pPr>
        <w:rPr>
          <w:rFonts w:ascii="Calibri" w:hAnsi="Calibri" w:cs="Calibri"/>
        </w:rPr>
      </w:pPr>
    </w:p>
    <w:p w:rsidR="00277063" w:rsidRPr="009973B2" w:rsidRDefault="00291237" w:rsidP="0068778A">
      <w:pPr>
        <w:pStyle w:val="Titolo1"/>
        <w:rPr>
          <w:rStyle w:val="normaltextrun"/>
          <w:rFonts w:ascii="Calibri" w:hAnsi="Calibri" w:cs="Calibri"/>
        </w:rPr>
      </w:pPr>
      <w:r w:rsidRPr="009973B2">
        <w:rPr>
          <w:rStyle w:val="normaltextrun"/>
          <w:rFonts w:ascii="Calibri" w:hAnsi="Calibri" w:cs="Calibri"/>
        </w:rPr>
        <w:t>Augmentation strategies</w:t>
      </w:r>
    </w:p>
    <w:p w:rsidR="00277063" w:rsidRPr="006F3B21" w:rsidRDefault="00291237" w:rsidP="00B51A87">
      <w:pPr>
        <w:pStyle w:val="NormalPACKT"/>
        <w:rPr>
          <w:rFonts w:ascii="Calibri" w:hAnsi="Calibri" w:cs="Calibri"/>
        </w:rPr>
      </w:pPr>
      <w:r w:rsidRPr="009973B2">
        <w:rPr>
          <w:rFonts w:ascii="Calibri" w:hAnsi="Calibri" w:cs="Calibri"/>
        </w:rPr>
        <w:t xml:space="preserve">While deep learning techniques have been extremely successful in computer vision tasks like image recognition, segmentation or object detection, the underlying algorithms are typically extremely data intensive: they require large amounts of data to avoid overfitting. However, not all domains of interest satisfy that requirement – which is where </w:t>
      </w:r>
      <w:r w:rsidRPr="009973B2">
        <w:rPr>
          <w:rStyle w:val="KeyWordPACKT"/>
          <w:rFonts w:ascii="Calibri" w:hAnsi="Calibri" w:cs="Calibri"/>
        </w:rPr>
        <w:t>data augmentations</w:t>
      </w:r>
      <w:r w:rsidRPr="009973B2">
        <w:rPr>
          <w:rFonts w:ascii="Calibri" w:hAnsi="Calibri" w:cs="Calibri"/>
        </w:rPr>
        <w:t xml:space="preserve"> come in. </w:t>
      </w:r>
      <w:r w:rsidR="00B51A87" w:rsidRPr="009973B2">
        <w:rPr>
          <w:rFonts w:ascii="Calibri" w:hAnsi="Calibri" w:cs="Calibri"/>
        </w:rPr>
        <w:t>This</w:t>
      </w:r>
      <w:r w:rsidRPr="009973B2">
        <w:rPr>
          <w:rFonts w:ascii="Calibri" w:hAnsi="Calibri" w:cs="Calibri"/>
        </w:rPr>
        <w:t xml:space="preserve"> is a name for a group of image processing techniques that create modified versions of images, thus enhancing the size and quali</w:t>
      </w:r>
      <w:r w:rsidR="0031596E" w:rsidRPr="009973B2">
        <w:rPr>
          <w:rFonts w:ascii="Calibri" w:hAnsi="Calibri" w:cs="Calibri"/>
        </w:rPr>
        <w:t>t</w:t>
      </w:r>
      <w:r w:rsidRPr="009973B2">
        <w:rPr>
          <w:rFonts w:ascii="Calibri" w:hAnsi="Calibri" w:cs="Calibri"/>
        </w:rPr>
        <w:t xml:space="preserve">y of training datasets, leading to better performance of deep learning models.  The augmented data will typically represent a more comprehensive set of possible data </w:t>
      </w:r>
      <w:r w:rsidRPr="009973B2">
        <w:rPr>
          <w:rFonts w:ascii="Calibri" w:hAnsi="Calibri" w:cs="Calibri"/>
        </w:rPr>
        <w:lastRenderedPageBreak/>
        <w:t>points, thus minimizing the distance between the training and validation set, as well as any future testing sets.</w:t>
      </w:r>
    </w:p>
    <w:p w:rsidR="00277063" w:rsidRPr="0036111A" w:rsidRDefault="00277063" w:rsidP="00B51A87">
      <w:pPr>
        <w:pStyle w:val="NormalPACKT"/>
        <w:rPr>
          <w:rFonts w:ascii="Calibri" w:hAnsi="Calibri" w:cs="Calibri"/>
        </w:rPr>
      </w:pPr>
    </w:p>
    <w:p w:rsidR="00277063" w:rsidRPr="00217E17" w:rsidRDefault="00291237" w:rsidP="00B51A87">
      <w:pPr>
        <w:pStyle w:val="NormalPACKT"/>
        <w:rPr>
          <w:rFonts w:ascii="Calibri" w:hAnsi="Calibri" w:cs="Calibri"/>
        </w:rPr>
      </w:pPr>
      <w:r w:rsidRPr="00217E17">
        <w:rPr>
          <w:rFonts w:ascii="Calibri" w:hAnsi="Calibri" w:cs="Calibri"/>
        </w:rPr>
        <w:t>In this section</w:t>
      </w:r>
      <w:r w:rsidR="007C2AE6" w:rsidRPr="00217E17">
        <w:rPr>
          <w:rFonts w:ascii="Calibri" w:hAnsi="Calibri" w:cs="Calibri"/>
        </w:rPr>
        <w:t>,</w:t>
      </w:r>
      <w:r w:rsidRPr="00217E17">
        <w:rPr>
          <w:rFonts w:ascii="Calibri" w:hAnsi="Calibri" w:cs="Calibri"/>
        </w:rPr>
        <w:t xml:space="preserve"> we will review some of the more common augmentation techniques, along with choices for their software implementations. The most frequently used transformations include:  </w:t>
      </w:r>
    </w:p>
    <w:p w:rsidR="00277063" w:rsidRPr="002417AF" w:rsidRDefault="00291237" w:rsidP="007C2AE6">
      <w:pPr>
        <w:pStyle w:val="BulletPACKT"/>
        <w:rPr>
          <w:rFonts w:ascii="Calibri" w:hAnsi="Calibri" w:cs="Calibri"/>
        </w:rPr>
      </w:pPr>
      <w:r w:rsidRPr="00217E17">
        <w:rPr>
          <w:rFonts w:ascii="Calibri" w:hAnsi="Calibri" w:cs="Calibri"/>
        </w:rPr>
        <w:t>Flipping: flipping the image (along the horizontal or vertical axis)</w:t>
      </w:r>
    </w:p>
    <w:p w:rsidR="00277063" w:rsidRPr="002417AF" w:rsidRDefault="00291237" w:rsidP="007C2AE6">
      <w:pPr>
        <w:pStyle w:val="BulletPACKT"/>
        <w:rPr>
          <w:rFonts w:ascii="Calibri" w:hAnsi="Calibri" w:cs="Calibri"/>
        </w:rPr>
      </w:pPr>
      <w:r w:rsidRPr="00217E17">
        <w:rPr>
          <w:rFonts w:ascii="Calibri" w:hAnsi="Calibri" w:cs="Calibri"/>
        </w:rPr>
        <w:t>Rotation: rotating the image by a given angle (clockwise or anticlockwise)</w:t>
      </w:r>
    </w:p>
    <w:p w:rsidR="00277063" w:rsidRPr="002417AF" w:rsidRDefault="00291237" w:rsidP="007C2AE6">
      <w:pPr>
        <w:pStyle w:val="BulletPACKT"/>
        <w:rPr>
          <w:rFonts w:ascii="Calibri" w:hAnsi="Calibri" w:cs="Calibri"/>
        </w:rPr>
      </w:pPr>
      <w:r w:rsidRPr="00217E17">
        <w:rPr>
          <w:rFonts w:ascii="Calibri" w:hAnsi="Calibri" w:cs="Calibri"/>
        </w:rPr>
        <w:t>Cropping: a random subsection of the image is selected</w:t>
      </w:r>
    </w:p>
    <w:p w:rsidR="00277063" w:rsidRPr="002417AF" w:rsidRDefault="00291237" w:rsidP="007C2AE6">
      <w:pPr>
        <w:pStyle w:val="BulletPACKT"/>
        <w:rPr>
          <w:rFonts w:ascii="Calibri" w:hAnsi="Calibri" w:cs="Calibri"/>
        </w:rPr>
      </w:pPr>
      <w:r w:rsidRPr="00217E17">
        <w:rPr>
          <w:rFonts w:ascii="Calibri" w:hAnsi="Calibri" w:cs="Calibri"/>
        </w:rPr>
        <w:t>Brightness: modify the brightness of the image</w:t>
      </w:r>
    </w:p>
    <w:p w:rsidR="00277063" w:rsidRDefault="00291237" w:rsidP="007C2AE6">
      <w:pPr>
        <w:pStyle w:val="BulletEndPACKT"/>
        <w:rPr>
          <w:rFonts w:ascii="Calibri" w:hAnsi="Calibri" w:cs="Calibri"/>
        </w:rPr>
      </w:pPr>
      <w:r w:rsidRPr="00217E17">
        <w:rPr>
          <w:rFonts w:ascii="Calibri" w:hAnsi="Calibri" w:cs="Calibri"/>
        </w:rPr>
        <w:t>Scaling: image is increased to higher (outward) or lower (inward) size.</w:t>
      </w:r>
    </w:p>
    <w:p w:rsidR="00984FA2" w:rsidRDefault="00984FA2" w:rsidP="00984FA2">
      <w:pPr>
        <w:pStyle w:val="NormalPACKT"/>
      </w:pPr>
    </w:p>
    <w:p w:rsidR="00984FA2" w:rsidRDefault="00984FA2" w:rsidP="00984FA2">
      <w:pPr>
        <w:pStyle w:val="NormalPACKT"/>
        <w:rPr>
          <w:rFonts w:ascii="Calibri" w:hAnsi="Calibri" w:cs="Calibri"/>
        </w:rPr>
      </w:pPr>
      <w:r>
        <w:rPr>
          <w:rFonts w:ascii="Calibri" w:hAnsi="Calibri" w:cs="Calibri"/>
        </w:rPr>
        <w:t xml:space="preserve">Below, we demonstrate </w:t>
      </w:r>
      <w:r w:rsidR="00FE6245">
        <w:rPr>
          <w:rFonts w:ascii="Calibri" w:hAnsi="Calibri" w:cs="Calibri"/>
        </w:rPr>
        <w:t>how those transformations work in practice</w:t>
      </w:r>
      <w:r w:rsidR="00F4190E">
        <w:rPr>
          <w:rFonts w:ascii="Calibri" w:hAnsi="Calibri" w:cs="Calibri"/>
        </w:rPr>
        <w:t xml:space="preserve"> using the image of an American </w:t>
      </w:r>
      <w:r w:rsidR="00916677">
        <w:rPr>
          <w:rFonts w:ascii="Calibri" w:hAnsi="Calibri" w:cs="Calibri"/>
        </w:rPr>
        <w:t>acting legend</w:t>
      </w:r>
      <w:r w:rsidR="00F4190E">
        <w:rPr>
          <w:rFonts w:ascii="Calibri" w:hAnsi="Calibri" w:cs="Calibri"/>
        </w:rPr>
        <w:t xml:space="preserve"> – </w:t>
      </w:r>
      <w:r w:rsidR="00103D8A">
        <w:rPr>
          <w:rFonts w:ascii="Calibri" w:hAnsi="Calibri" w:cs="Calibri"/>
        </w:rPr>
        <w:t xml:space="preserve">comedian </w:t>
      </w:r>
      <w:r w:rsidR="00F4190E">
        <w:rPr>
          <w:rFonts w:ascii="Calibri" w:hAnsi="Calibri" w:cs="Calibri"/>
        </w:rPr>
        <w:t>Betty White</w:t>
      </w:r>
      <w:r w:rsidR="00FE6245">
        <w:rPr>
          <w:rFonts w:ascii="Calibri" w:hAnsi="Calibri" w:cs="Calibri"/>
        </w:rPr>
        <w:t xml:space="preserve">: </w:t>
      </w:r>
    </w:p>
    <w:p w:rsidR="00FE6245" w:rsidRDefault="00FE6245" w:rsidP="00984FA2">
      <w:pPr>
        <w:pStyle w:val="NormalPACKT"/>
        <w:rPr>
          <w:rFonts w:ascii="Calibri" w:hAnsi="Calibri" w:cs="Calibri"/>
        </w:rPr>
      </w:pPr>
    </w:p>
    <w:p w:rsidR="00FE6245" w:rsidRDefault="00C2564B" w:rsidP="00C2564B">
      <w:pPr>
        <w:pStyle w:val="NormalPACKT"/>
        <w:jc w:val="center"/>
        <w:rPr>
          <w:rFonts w:ascii="Calibri" w:hAnsi="Calibri" w:cs="Calibri"/>
        </w:rPr>
      </w:pPr>
      <w:r>
        <w:rPr>
          <w:rFonts w:ascii="Calibri" w:hAnsi="Calibri" w:cs="Calibri"/>
          <w:noProof/>
          <w:lang w:val="it-IT" w:eastAsia="ja-JP"/>
        </w:rPr>
        <w:drawing>
          <wp:inline distT="0" distB="0" distL="0" distR="0">
            <wp:extent cx="1936800" cy="2559600"/>
            <wp:effectExtent l="0" t="0" r="0" b="6350"/>
            <wp:docPr id="4" name="Obraz 4" descr="Obraz zawierający osoba, 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osoba, niebieski&#10;&#10;Opis wygenerowany automatycznie"/>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6800" cy="2559600"/>
                    </a:xfrm>
                    <a:prstGeom prst="rect">
                      <a:avLst/>
                    </a:prstGeom>
                  </pic:spPr>
                </pic:pic>
              </a:graphicData>
            </a:graphic>
          </wp:inline>
        </w:drawing>
      </w:r>
    </w:p>
    <w:p w:rsidR="00217346" w:rsidRPr="008D6CC1" w:rsidRDefault="00217346" w:rsidP="00217346">
      <w:pPr>
        <w:pStyle w:val="FigureCaptionPACKT"/>
        <w:rPr>
          <w:rFonts w:ascii="Calibri" w:hAnsi="Calibri" w:cs="Calibri"/>
        </w:rPr>
      </w:pPr>
      <w:r w:rsidRPr="008D6CC1">
        <w:rPr>
          <w:rFonts w:ascii="Calibri" w:hAnsi="Calibri" w:cs="Calibri"/>
        </w:rPr>
        <w:t>Figure 10.</w:t>
      </w:r>
      <w:r>
        <w:rPr>
          <w:rFonts w:ascii="Calibri" w:hAnsi="Calibri" w:cs="Calibri"/>
        </w:rPr>
        <w:t>1</w:t>
      </w:r>
      <w:r w:rsidRPr="008D6CC1">
        <w:rPr>
          <w:rFonts w:ascii="Calibri" w:hAnsi="Calibri" w:cs="Calibri"/>
        </w:rPr>
        <w:t>:</w:t>
      </w:r>
      <w:r>
        <w:rPr>
          <w:rFonts w:ascii="Calibri" w:hAnsi="Calibri" w:cs="Calibri"/>
        </w:rPr>
        <w:t xml:space="preserve"> </w:t>
      </w:r>
      <w:r w:rsidR="00533CDD">
        <w:rPr>
          <w:rFonts w:ascii="Calibri" w:hAnsi="Calibri" w:cs="Calibri"/>
        </w:rPr>
        <w:t>Betty White image</w:t>
      </w:r>
    </w:p>
    <w:p w:rsidR="00C2564B" w:rsidRDefault="00C2564B" w:rsidP="00C2564B">
      <w:pPr>
        <w:pStyle w:val="NormalPACKT"/>
        <w:jc w:val="center"/>
        <w:rPr>
          <w:rFonts w:ascii="Calibri" w:hAnsi="Calibri" w:cs="Calibri"/>
        </w:rPr>
      </w:pPr>
    </w:p>
    <w:p w:rsidR="00C2564B" w:rsidRDefault="008D7CB3" w:rsidP="00F71BBC">
      <w:pPr>
        <w:pStyle w:val="NormalPACKT"/>
        <w:rPr>
          <w:rFonts w:ascii="Calibri" w:hAnsi="Calibri" w:cs="Calibri"/>
        </w:rPr>
      </w:pPr>
      <w:r>
        <w:rPr>
          <w:rFonts w:ascii="Calibri" w:hAnsi="Calibri" w:cs="Calibri"/>
        </w:rPr>
        <w:t xml:space="preserve">We can flip the image </w:t>
      </w:r>
      <w:r w:rsidR="00257FE3">
        <w:rPr>
          <w:rFonts w:ascii="Calibri" w:hAnsi="Calibri" w:cs="Calibri"/>
        </w:rPr>
        <w:t>along</w:t>
      </w:r>
      <w:r w:rsidR="00D27869">
        <w:rPr>
          <w:rFonts w:ascii="Calibri" w:hAnsi="Calibri" w:cs="Calibri"/>
        </w:rPr>
        <w:t xml:space="preserve"> </w:t>
      </w:r>
      <w:r>
        <w:rPr>
          <w:rFonts w:ascii="Calibri" w:hAnsi="Calibri" w:cs="Calibri"/>
        </w:rPr>
        <w:t>the vertical axis:</w:t>
      </w:r>
    </w:p>
    <w:p w:rsidR="008D7CB3" w:rsidRDefault="008D7CB3" w:rsidP="00F71BBC">
      <w:pPr>
        <w:pStyle w:val="NormalPACKT"/>
        <w:rPr>
          <w:rFonts w:ascii="Calibri" w:hAnsi="Calibri" w:cs="Calibri"/>
        </w:rPr>
      </w:pPr>
    </w:p>
    <w:p w:rsidR="008D7CB3" w:rsidRDefault="008A2E61" w:rsidP="00624247">
      <w:pPr>
        <w:pStyle w:val="NormalPACKT"/>
        <w:jc w:val="center"/>
        <w:rPr>
          <w:rFonts w:ascii="Calibri" w:hAnsi="Calibri" w:cs="Calibri"/>
        </w:rPr>
      </w:pPr>
      <w:r>
        <w:rPr>
          <w:rFonts w:ascii="Calibri" w:hAnsi="Calibri" w:cs="Calibri"/>
          <w:noProof/>
          <w:lang w:val="it-IT" w:eastAsia="ja-JP"/>
        </w:rPr>
        <w:drawing>
          <wp:inline distT="0" distB="0" distL="0" distR="0">
            <wp:extent cx="1936800" cy="2559600"/>
            <wp:effectExtent l="0" t="0" r="0" b="6350"/>
            <wp:docPr id="37" name="Obraz 37" descr="Obraz zawierający osoba, kobieta, 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osoba, kobieta, niebieski&#10;&#10;Opis wygenerowany automatyczni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6800" cy="2559600"/>
                    </a:xfrm>
                    <a:prstGeom prst="rect">
                      <a:avLst/>
                    </a:prstGeom>
                  </pic:spPr>
                </pic:pic>
              </a:graphicData>
            </a:graphic>
          </wp:inline>
        </w:drawing>
      </w:r>
    </w:p>
    <w:p w:rsidR="000B39FE" w:rsidRPr="008D6CC1" w:rsidRDefault="000B39FE" w:rsidP="000B39FE">
      <w:pPr>
        <w:pStyle w:val="FigureCaptionPACKT"/>
        <w:rPr>
          <w:rFonts w:ascii="Calibri" w:hAnsi="Calibri" w:cs="Calibri"/>
        </w:rPr>
      </w:pPr>
      <w:r w:rsidRPr="008D6CC1">
        <w:rPr>
          <w:rFonts w:ascii="Calibri" w:hAnsi="Calibri" w:cs="Calibri"/>
        </w:rPr>
        <w:t>Figure 10.</w:t>
      </w:r>
      <w:r>
        <w:rPr>
          <w:rFonts w:ascii="Calibri" w:hAnsi="Calibri" w:cs="Calibri"/>
        </w:rPr>
        <w:t>2</w:t>
      </w:r>
      <w:r w:rsidRPr="008D6CC1">
        <w:rPr>
          <w:rFonts w:ascii="Calibri" w:hAnsi="Calibri" w:cs="Calibri"/>
        </w:rPr>
        <w:t>:</w:t>
      </w:r>
      <w:r>
        <w:rPr>
          <w:rFonts w:ascii="Calibri" w:hAnsi="Calibri" w:cs="Calibri"/>
        </w:rPr>
        <w:t xml:space="preserve"> Betty White image – flipped vertically</w:t>
      </w:r>
    </w:p>
    <w:p w:rsidR="008A2E61" w:rsidRDefault="008A2E61" w:rsidP="00F71BBC">
      <w:pPr>
        <w:pStyle w:val="NormalPACKT"/>
        <w:rPr>
          <w:rFonts w:ascii="Calibri" w:hAnsi="Calibri" w:cs="Calibri"/>
        </w:rPr>
      </w:pPr>
    </w:p>
    <w:p w:rsidR="008A2E61" w:rsidRDefault="008A2E61" w:rsidP="00F71BBC">
      <w:pPr>
        <w:pStyle w:val="NormalPACKT"/>
        <w:rPr>
          <w:rFonts w:ascii="Calibri" w:hAnsi="Calibri" w:cs="Calibri"/>
        </w:rPr>
      </w:pPr>
      <w:r>
        <w:rPr>
          <w:rFonts w:ascii="Calibri" w:hAnsi="Calibri" w:cs="Calibri"/>
        </w:rPr>
        <w:t>Or the horizontal one</w:t>
      </w:r>
    </w:p>
    <w:p w:rsidR="008A2E61" w:rsidRDefault="008A2E61" w:rsidP="00F71BBC">
      <w:pPr>
        <w:pStyle w:val="NormalPACKT"/>
        <w:rPr>
          <w:rFonts w:ascii="Calibri" w:hAnsi="Calibri" w:cs="Calibri"/>
        </w:rPr>
      </w:pPr>
    </w:p>
    <w:p w:rsidR="008A2E61" w:rsidRDefault="008A2E61" w:rsidP="00F71BBC">
      <w:pPr>
        <w:pStyle w:val="NormalPACKT"/>
        <w:rPr>
          <w:rFonts w:ascii="Calibri" w:hAnsi="Calibri" w:cs="Calibri"/>
        </w:rPr>
      </w:pPr>
    </w:p>
    <w:p w:rsidR="007E1DB0" w:rsidRDefault="00272E77" w:rsidP="003D22F9">
      <w:pPr>
        <w:pStyle w:val="NormalPACKT"/>
        <w:jc w:val="center"/>
        <w:rPr>
          <w:rFonts w:ascii="Calibri" w:hAnsi="Calibri" w:cs="Calibri"/>
        </w:rPr>
      </w:pPr>
      <w:r>
        <w:rPr>
          <w:rFonts w:ascii="Calibri" w:hAnsi="Calibri" w:cs="Calibri"/>
          <w:noProof/>
          <w:lang w:val="it-IT" w:eastAsia="ja-JP"/>
        </w:rPr>
        <w:drawing>
          <wp:inline distT="0" distB="0" distL="0" distR="0">
            <wp:extent cx="1936800" cy="2559600"/>
            <wp:effectExtent l="0" t="0" r="0" b="6350"/>
            <wp:docPr id="39" name="Obraz 39" descr="Obraz zawierający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osoba&#10;&#10;Opis wygenerowany automatyczni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6800" cy="2559600"/>
                    </a:xfrm>
                    <a:prstGeom prst="rect">
                      <a:avLst/>
                    </a:prstGeom>
                  </pic:spPr>
                </pic:pic>
              </a:graphicData>
            </a:graphic>
          </wp:inline>
        </w:drawing>
      </w:r>
    </w:p>
    <w:p w:rsidR="003F0261" w:rsidRPr="008D6CC1" w:rsidRDefault="003F0261" w:rsidP="003F0261">
      <w:pPr>
        <w:pStyle w:val="FigureCaptionPACKT"/>
        <w:rPr>
          <w:rFonts w:ascii="Calibri" w:hAnsi="Calibri" w:cs="Calibri"/>
        </w:rPr>
      </w:pPr>
      <w:r w:rsidRPr="008D6CC1">
        <w:rPr>
          <w:rFonts w:ascii="Calibri" w:hAnsi="Calibri" w:cs="Calibri"/>
        </w:rPr>
        <w:t>Figure 10.</w:t>
      </w:r>
      <w:r>
        <w:rPr>
          <w:rFonts w:ascii="Calibri" w:hAnsi="Calibri" w:cs="Calibri"/>
        </w:rPr>
        <w:t>3</w:t>
      </w:r>
      <w:r w:rsidRPr="008D6CC1">
        <w:rPr>
          <w:rFonts w:ascii="Calibri" w:hAnsi="Calibri" w:cs="Calibri"/>
        </w:rPr>
        <w:t>:</w:t>
      </w:r>
      <w:r>
        <w:rPr>
          <w:rFonts w:ascii="Calibri" w:hAnsi="Calibri" w:cs="Calibri"/>
        </w:rPr>
        <w:t xml:space="preserve"> Betty White image – flipped horizontally</w:t>
      </w:r>
    </w:p>
    <w:p w:rsidR="007E1DB0" w:rsidRDefault="007E1DB0" w:rsidP="00F71BBC">
      <w:pPr>
        <w:pStyle w:val="NormalPACKT"/>
        <w:rPr>
          <w:rFonts w:ascii="Calibri" w:hAnsi="Calibri" w:cs="Calibri"/>
        </w:rPr>
      </w:pPr>
    </w:p>
    <w:p w:rsidR="00FE6245" w:rsidRDefault="003D22F9" w:rsidP="00984FA2">
      <w:pPr>
        <w:pStyle w:val="NormalPACKT"/>
        <w:rPr>
          <w:rFonts w:ascii="Calibri" w:hAnsi="Calibri" w:cs="Calibri"/>
        </w:rPr>
      </w:pPr>
      <w:r>
        <w:rPr>
          <w:rFonts w:ascii="Calibri" w:hAnsi="Calibri" w:cs="Calibri"/>
        </w:rPr>
        <w:t xml:space="preserve">Rotations are </w:t>
      </w:r>
      <w:proofErr w:type="gramStart"/>
      <w:r>
        <w:rPr>
          <w:rFonts w:ascii="Calibri" w:hAnsi="Calibri" w:cs="Calibri"/>
        </w:rPr>
        <w:t>fairly self</w:t>
      </w:r>
      <w:proofErr w:type="gramEnd"/>
      <w:r>
        <w:rPr>
          <w:rFonts w:ascii="Calibri" w:hAnsi="Calibri" w:cs="Calibri"/>
        </w:rPr>
        <w:t>-explanatory</w:t>
      </w:r>
      <w:r w:rsidR="006F6E61">
        <w:rPr>
          <w:rFonts w:ascii="Calibri" w:hAnsi="Calibri" w:cs="Calibri"/>
        </w:rPr>
        <w:t xml:space="preserve"> – notice the automatic padding of the image </w:t>
      </w:r>
      <w:r w:rsidR="00F54713">
        <w:rPr>
          <w:rFonts w:ascii="Calibri" w:hAnsi="Calibri" w:cs="Calibri"/>
        </w:rPr>
        <w:t>in background</w:t>
      </w:r>
      <w:r>
        <w:rPr>
          <w:rFonts w:ascii="Calibri" w:hAnsi="Calibri" w:cs="Calibri"/>
        </w:rPr>
        <w:t>:</w:t>
      </w:r>
    </w:p>
    <w:p w:rsidR="003D22F9" w:rsidRDefault="003D22F9" w:rsidP="00984FA2">
      <w:pPr>
        <w:pStyle w:val="NormalPACKT"/>
        <w:rPr>
          <w:rFonts w:ascii="Calibri" w:hAnsi="Calibri" w:cs="Calibri"/>
        </w:rPr>
      </w:pPr>
    </w:p>
    <w:p w:rsidR="003D22F9" w:rsidRDefault="006F6E61" w:rsidP="007560A4">
      <w:pPr>
        <w:pStyle w:val="NormalPACKT"/>
        <w:jc w:val="center"/>
        <w:rPr>
          <w:rFonts w:ascii="Calibri" w:hAnsi="Calibri" w:cs="Calibri"/>
        </w:rPr>
      </w:pPr>
      <w:r>
        <w:rPr>
          <w:rFonts w:ascii="Calibri" w:hAnsi="Calibri" w:cs="Calibri"/>
          <w:noProof/>
          <w:lang w:val="it-IT" w:eastAsia="ja-JP"/>
        </w:rPr>
        <w:drawing>
          <wp:inline distT="0" distB="0" distL="0" distR="0">
            <wp:extent cx="1936800" cy="2559600"/>
            <wp:effectExtent l="0" t="0" r="0" b="6350"/>
            <wp:docPr id="40" name="Obraz 40" descr="Obraz zawierający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osoba&#10;&#10;Opis wygenerowany automatyczni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6800" cy="2559600"/>
                    </a:xfrm>
                    <a:prstGeom prst="rect">
                      <a:avLst/>
                    </a:prstGeom>
                  </pic:spPr>
                </pic:pic>
              </a:graphicData>
            </a:graphic>
          </wp:inline>
        </w:drawing>
      </w:r>
    </w:p>
    <w:p w:rsidR="005923CC" w:rsidRDefault="005923CC" w:rsidP="007560A4">
      <w:pPr>
        <w:pStyle w:val="NormalPACKT"/>
        <w:jc w:val="center"/>
        <w:rPr>
          <w:rFonts w:ascii="Calibri" w:hAnsi="Calibri" w:cs="Calibri"/>
        </w:rPr>
      </w:pPr>
    </w:p>
    <w:p w:rsidR="005923CC" w:rsidRPr="008D6CC1" w:rsidRDefault="005923CC" w:rsidP="005923CC">
      <w:pPr>
        <w:pStyle w:val="FigureCaptionPACKT"/>
        <w:rPr>
          <w:rFonts w:ascii="Calibri" w:hAnsi="Calibri" w:cs="Calibri"/>
        </w:rPr>
      </w:pPr>
      <w:r w:rsidRPr="008D6CC1">
        <w:rPr>
          <w:rFonts w:ascii="Calibri" w:hAnsi="Calibri" w:cs="Calibri"/>
        </w:rPr>
        <w:t>Figure 10.</w:t>
      </w:r>
      <w:r>
        <w:rPr>
          <w:rFonts w:ascii="Calibri" w:hAnsi="Calibri" w:cs="Calibri"/>
        </w:rPr>
        <w:t>4</w:t>
      </w:r>
      <w:r w:rsidRPr="008D6CC1">
        <w:rPr>
          <w:rFonts w:ascii="Calibri" w:hAnsi="Calibri" w:cs="Calibri"/>
        </w:rPr>
        <w:t>:</w:t>
      </w:r>
      <w:r>
        <w:rPr>
          <w:rFonts w:ascii="Calibri" w:hAnsi="Calibri" w:cs="Calibri"/>
        </w:rPr>
        <w:t xml:space="preserve"> Betty White image – rotated clockwise</w:t>
      </w:r>
    </w:p>
    <w:p w:rsidR="005923CC" w:rsidRDefault="005923CC" w:rsidP="007560A4">
      <w:pPr>
        <w:pStyle w:val="NormalPACKT"/>
        <w:jc w:val="center"/>
        <w:rPr>
          <w:rFonts w:ascii="Calibri" w:hAnsi="Calibri" w:cs="Calibri"/>
        </w:rPr>
      </w:pPr>
    </w:p>
    <w:p w:rsidR="00500CDA" w:rsidRDefault="00500CDA" w:rsidP="00984FA2">
      <w:pPr>
        <w:pStyle w:val="NormalPACKT"/>
        <w:rPr>
          <w:rFonts w:ascii="Calibri" w:hAnsi="Calibri" w:cs="Calibri"/>
        </w:rPr>
      </w:pPr>
    </w:p>
    <w:p w:rsidR="00500CDA" w:rsidRDefault="00500CDA" w:rsidP="00984FA2">
      <w:pPr>
        <w:pStyle w:val="NormalPACKT"/>
        <w:rPr>
          <w:rFonts w:ascii="Calibri" w:hAnsi="Calibri" w:cs="Calibri"/>
        </w:rPr>
      </w:pPr>
      <w:r>
        <w:rPr>
          <w:rFonts w:ascii="Calibri" w:hAnsi="Calibri" w:cs="Calibri"/>
        </w:rPr>
        <w:t>We can also crop an image to the region of interest:</w:t>
      </w:r>
    </w:p>
    <w:p w:rsidR="00500CDA" w:rsidRDefault="00500CDA" w:rsidP="00984FA2">
      <w:pPr>
        <w:pStyle w:val="NormalPACKT"/>
        <w:rPr>
          <w:rFonts w:ascii="Calibri" w:hAnsi="Calibri" w:cs="Calibri"/>
        </w:rPr>
      </w:pPr>
    </w:p>
    <w:p w:rsidR="00500CDA" w:rsidRDefault="00FC7160" w:rsidP="00FC7160">
      <w:pPr>
        <w:pStyle w:val="NormalPACKT"/>
        <w:jc w:val="center"/>
        <w:rPr>
          <w:rFonts w:ascii="Calibri" w:hAnsi="Calibri" w:cs="Calibri"/>
        </w:rPr>
      </w:pPr>
      <w:r>
        <w:rPr>
          <w:rFonts w:ascii="Calibri" w:hAnsi="Calibri" w:cs="Calibri"/>
          <w:noProof/>
          <w:lang w:val="it-IT" w:eastAsia="ja-JP"/>
        </w:rPr>
        <w:drawing>
          <wp:inline distT="0" distB="0" distL="0" distR="0">
            <wp:extent cx="1936800" cy="1940400"/>
            <wp:effectExtent l="0" t="0" r="0" b="3175"/>
            <wp:docPr id="41" name="Obraz 41" descr="Obraz zawierający osoba, zamknąć, oczy, wpatrywanie się&#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descr="Obraz zawierający osoba, zamknąć, oczy, wpatrywanie się&#10;&#10;Opis wygenerowany automatyczni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6800" cy="1940400"/>
                    </a:xfrm>
                    <a:prstGeom prst="rect">
                      <a:avLst/>
                    </a:prstGeom>
                  </pic:spPr>
                </pic:pic>
              </a:graphicData>
            </a:graphic>
          </wp:inline>
        </w:drawing>
      </w:r>
    </w:p>
    <w:p w:rsidR="00367F64" w:rsidRPr="008D6CC1" w:rsidRDefault="00367F64" w:rsidP="00367F64">
      <w:pPr>
        <w:pStyle w:val="FigureCaptionPACKT"/>
        <w:rPr>
          <w:rFonts w:ascii="Calibri" w:hAnsi="Calibri" w:cs="Calibri"/>
        </w:rPr>
      </w:pPr>
      <w:r w:rsidRPr="008D6CC1">
        <w:rPr>
          <w:rFonts w:ascii="Calibri" w:hAnsi="Calibri" w:cs="Calibri"/>
        </w:rPr>
        <w:t>Figure 10.</w:t>
      </w:r>
      <w:r>
        <w:rPr>
          <w:rFonts w:ascii="Calibri" w:hAnsi="Calibri" w:cs="Calibri"/>
        </w:rPr>
        <w:t>5</w:t>
      </w:r>
      <w:r w:rsidRPr="008D6CC1">
        <w:rPr>
          <w:rFonts w:ascii="Calibri" w:hAnsi="Calibri" w:cs="Calibri"/>
        </w:rPr>
        <w:t>:</w:t>
      </w:r>
      <w:r>
        <w:rPr>
          <w:rFonts w:ascii="Calibri" w:hAnsi="Calibri" w:cs="Calibri"/>
        </w:rPr>
        <w:t xml:space="preserve"> Betty White image - cropped</w:t>
      </w:r>
    </w:p>
    <w:p w:rsidR="00367F64" w:rsidRDefault="00367F64" w:rsidP="00FC7160">
      <w:pPr>
        <w:pStyle w:val="NormalPACKT"/>
        <w:jc w:val="center"/>
        <w:rPr>
          <w:rFonts w:ascii="Calibri" w:hAnsi="Calibri" w:cs="Calibri"/>
        </w:rPr>
      </w:pPr>
    </w:p>
    <w:p w:rsidR="003D22F9" w:rsidRDefault="003D22F9" w:rsidP="00FC7160">
      <w:pPr>
        <w:pStyle w:val="NormalPACKT"/>
        <w:rPr>
          <w:rFonts w:ascii="Calibri" w:hAnsi="Calibri" w:cs="Calibri"/>
        </w:rPr>
      </w:pPr>
    </w:p>
    <w:p w:rsidR="00FC7160" w:rsidRPr="00984FA2" w:rsidRDefault="00FC7160" w:rsidP="00FC7160">
      <w:pPr>
        <w:pStyle w:val="NormalPACKT"/>
        <w:rPr>
          <w:rFonts w:ascii="Calibri" w:hAnsi="Calibri" w:cs="Calibri"/>
        </w:rPr>
      </w:pPr>
    </w:p>
    <w:p w:rsidR="00277063" w:rsidRPr="00217E17" w:rsidRDefault="00291237" w:rsidP="007C2AE6">
      <w:pPr>
        <w:pStyle w:val="NormalPACKT"/>
        <w:rPr>
          <w:rFonts w:ascii="Calibri" w:hAnsi="Calibri" w:cs="Calibri"/>
        </w:rPr>
      </w:pPr>
      <w:r w:rsidRPr="00217E17">
        <w:rPr>
          <w:rFonts w:ascii="Calibri" w:hAnsi="Calibri" w:cs="Calibri"/>
        </w:rPr>
        <w:t>On a high level, we can say that augmentations can be applied in one of two manners:</w:t>
      </w:r>
    </w:p>
    <w:p w:rsidR="00277063" w:rsidRPr="002417AF" w:rsidRDefault="00291237" w:rsidP="007C2AE6">
      <w:pPr>
        <w:pStyle w:val="BulletPACKT"/>
        <w:rPr>
          <w:rFonts w:ascii="Calibri" w:hAnsi="Calibri" w:cs="Calibri"/>
        </w:rPr>
      </w:pPr>
      <w:r w:rsidRPr="00217E17">
        <w:rPr>
          <w:rFonts w:ascii="Calibri" w:hAnsi="Calibri" w:cs="Calibri"/>
          <w:b/>
          <w:bCs/>
        </w:rPr>
        <w:t>Offline</w:t>
      </w:r>
      <w:r w:rsidRPr="00217E17">
        <w:rPr>
          <w:rFonts w:ascii="Calibri" w:hAnsi="Calibri" w:cs="Calibri"/>
        </w:rPr>
        <w:t xml:space="preserve">: </w:t>
      </w:r>
      <w:r w:rsidR="00A63E6D" w:rsidRPr="00217E17">
        <w:rPr>
          <w:rFonts w:ascii="Calibri" w:hAnsi="Calibri" w:cs="Calibri"/>
        </w:rPr>
        <w:t>T</w:t>
      </w:r>
      <w:r w:rsidRPr="00217E17">
        <w:rPr>
          <w:rFonts w:ascii="Calibri" w:hAnsi="Calibri" w:cs="Calibri"/>
        </w:rPr>
        <w:t>hose are usually applied for smaller datasets (fewer images or smaller sizes – although the definition of ‘small’ depends on the available hardware). The idea is to generate modified versions of the original images as a preprocessing step for your dataset, and then use those alongside the ‘original’ ones</w:t>
      </w:r>
    </w:p>
    <w:p w:rsidR="00277063" w:rsidRPr="002417AF" w:rsidRDefault="00291237" w:rsidP="007C2AE6">
      <w:pPr>
        <w:pStyle w:val="BulletEndPACKT"/>
        <w:rPr>
          <w:rFonts w:ascii="Calibri" w:hAnsi="Calibri" w:cs="Calibri"/>
        </w:rPr>
      </w:pPr>
      <w:r w:rsidRPr="00217E17">
        <w:rPr>
          <w:rFonts w:ascii="Calibri" w:hAnsi="Calibri" w:cs="Calibri"/>
          <w:b/>
          <w:bCs/>
        </w:rPr>
        <w:t>Online</w:t>
      </w:r>
      <w:r w:rsidRPr="00217E17">
        <w:rPr>
          <w:rFonts w:ascii="Calibri" w:hAnsi="Calibri" w:cs="Calibri"/>
        </w:rPr>
        <w:t xml:space="preserve">: </w:t>
      </w:r>
      <w:r w:rsidR="00A63E6D" w:rsidRPr="00217E17">
        <w:rPr>
          <w:rFonts w:ascii="Calibri" w:hAnsi="Calibri" w:cs="Calibri"/>
        </w:rPr>
        <w:t>U</w:t>
      </w:r>
      <w:r w:rsidRPr="00217E17">
        <w:rPr>
          <w:rFonts w:ascii="Calibri" w:hAnsi="Calibri" w:cs="Calibri"/>
        </w:rPr>
        <w:t>sed for bigger datasets – the augmented images are not saved on disc</w:t>
      </w:r>
      <w:r w:rsidR="006D5998" w:rsidRPr="00217E17">
        <w:rPr>
          <w:rFonts w:ascii="Calibri" w:hAnsi="Calibri" w:cs="Calibri"/>
        </w:rPr>
        <w:t>;</w:t>
      </w:r>
      <w:r w:rsidRPr="00217E17">
        <w:rPr>
          <w:rFonts w:ascii="Calibri" w:hAnsi="Calibri" w:cs="Calibri"/>
        </w:rPr>
        <w:t xml:space="preserve"> the augmentations are applied in mini batches and then fed to the model</w:t>
      </w:r>
    </w:p>
    <w:p w:rsidR="00277063" w:rsidRPr="00217E17" w:rsidRDefault="00291237" w:rsidP="00A63E6D">
      <w:pPr>
        <w:pStyle w:val="NormalPACKT"/>
        <w:rPr>
          <w:rFonts w:ascii="Calibri" w:hAnsi="Calibri" w:cs="Calibri"/>
        </w:rPr>
      </w:pPr>
      <w:r w:rsidRPr="00217E17">
        <w:rPr>
          <w:rFonts w:ascii="Calibri" w:hAnsi="Calibri" w:cs="Calibri"/>
        </w:rPr>
        <w:t xml:space="preserve">In the next few sections, we will </w:t>
      </w:r>
      <w:r w:rsidR="00A63E6D" w:rsidRPr="00217E17">
        <w:rPr>
          <w:rFonts w:ascii="Calibri" w:hAnsi="Calibri" w:cs="Calibri"/>
        </w:rPr>
        <w:t xml:space="preserve">give you an </w:t>
      </w:r>
      <w:r w:rsidRPr="00217E17">
        <w:rPr>
          <w:rFonts w:ascii="Calibri" w:hAnsi="Calibri" w:cs="Calibri"/>
        </w:rPr>
        <w:t xml:space="preserve">overview </w:t>
      </w:r>
      <w:r w:rsidR="00B554D8" w:rsidRPr="00217E17">
        <w:rPr>
          <w:rFonts w:ascii="Calibri" w:hAnsi="Calibri" w:cs="Calibri"/>
        </w:rPr>
        <w:t xml:space="preserve">of </w:t>
      </w:r>
      <w:r w:rsidRPr="00217E17">
        <w:rPr>
          <w:rFonts w:ascii="Calibri" w:hAnsi="Calibri" w:cs="Calibri"/>
        </w:rPr>
        <w:t xml:space="preserve">two </w:t>
      </w:r>
      <w:r w:rsidR="00063FA6" w:rsidRPr="00217E17">
        <w:rPr>
          <w:rFonts w:ascii="Calibri" w:hAnsi="Calibri" w:cs="Calibri"/>
        </w:rPr>
        <w:t xml:space="preserve">of the </w:t>
      </w:r>
      <w:r w:rsidRPr="00217E17">
        <w:rPr>
          <w:rFonts w:ascii="Calibri" w:hAnsi="Calibri" w:cs="Calibri"/>
        </w:rPr>
        <w:t xml:space="preserve">most common methods for augmenting your image dataset: the built-in Keras functionality and the </w:t>
      </w:r>
      <w:proofErr w:type="spellStart"/>
      <w:r w:rsidRPr="00217E17">
        <w:rPr>
          <w:rFonts w:ascii="Calibri" w:hAnsi="Calibri" w:cs="Calibri"/>
        </w:rPr>
        <w:t>albumentations</w:t>
      </w:r>
      <w:proofErr w:type="spellEnd"/>
      <w:r w:rsidRPr="00217E17">
        <w:rPr>
          <w:rFonts w:ascii="Calibri" w:hAnsi="Calibri" w:cs="Calibri"/>
        </w:rPr>
        <w:t xml:space="preserve"> package. There are several other options available out there (</w:t>
      </w:r>
      <w:proofErr w:type="spellStart"/>
      <w:r w:rsidRPr="00217E17">
        <w:rPr>
          <w:rFonts w:ascii="Calibri" w:hAnsi="Calibri" w:cs="Calibri"/>
        </w:rPr>
        <w:t>skimage</w:t>
      </w:r>
      <w:proofErr w:type="spellEnd"/>
      <w:r w:rsidRPr="00217E17">
        <w:rPr>
          <w:rFonts w:ascii="Calibri" w:hAnsi="Calibri" w:cs="Calibri"/>
        </w:rPr>
        <w:t xml:space="preserve">, </w:t>
      </w:r>
      <w:proofErr w:type="spellStart"/>
      <w:r w:rsidRPr="00217E17">
        <w:rPr>
          <w:rFonts w:ascii="Calibri" w:hAnsi="Calibri" w:cs="Calibri"/>
        </w:rPr>
        <w:t>OpenCV</w:t>
      </w:r>
      <w:proofErr w:type="spellEnd"/>
      <w:r w:rsidRPr="00217E17">
        <w:rPr>
          <w:rFonts w:ascii="Calibri" w:hAnsi="Calibri" w:cs="Calibri"/>
        </w:rPr>
        <w:t xml:space="preserve">, </w:t>
      </w:r>
      <w:proofErr w:type="spellStart"/>
      <w:r w:rsidRPr="00217E17">
        <w:rPr>
          <w:rFonts w:ascii="Calibri" w:hAnsi="Calibri" w:cs="Calibri"/>
        </w:rPr>
        <w:t>imgaug</w:t>
      </w:r>
      <w:proofErr w:type="spellEnd"/>
      <w:r w:rsidRPr="00217E17">
        <w:rPr>
          <w:rFonts w:ascii="Calibri" w:hAnsi="Calibri" w:cs="Calibri"/>
        </w:rPr>
        <w:t xml:space="preserve">, </w:t>
      </w:r>
      <w:proofErr w:type="spellStart"/>
      <w:r w:rsidRPr="00217E17">
        <w:rPr>
          <w:rFonts w:ascii="Calibri" w:hAnsi="Calibri" w:cs="Calibri"/>
        </w:rPr>
        <w:t>Augmentor</w:t>
      </w:r>
      <w:proofErr w:type="spellEnd"/>
      <w:r w:rsidRPr="00217E17">
        <w:rPr>
          <w:rFonts w:ascii="Calibri" w:hAnsi="Calibri" w:cs="Calibri"/>
        </w:rPr>
        <w:t xml:space="preserve">, SOLT), but we focus on the most popular ones. </w:t>
      </w:r>
    </w:p>
    <w:p w:rsidR="00277063" w:rsidRPr="00217E17" w:rsidRDefault="00291237" w:rsidP="00A63E6D">
      <w:pPr>
        <w:pStyle w:val="NormalPACKT"/>
        <w:rPr>
          <w:rFonts w:ascii="Calibri" w:hAnsi="Calibri" w:cs="Calibri"/>
        </w:rPr>
      </w:pPr>
      <w:r w:rsidRPr="00217E17">
        <w:rPr>
          <w:rFonts w:ascii="Calibri" w:hAnsi="Calibri" w:cs="Calibri"/>
        </w:rPr>
        <w:t>The methods discussed in this chapter focus on image analysis powered by GPU</w:t>
      </w:r>
      <w:r w:rsidR="00494D03" w:rsidRPr="00217E17">
        <w:rPr>
          <w:rFonts w:ascii="Calibri" w:hAnsi="Calibri" w:cs="Calibri"/>
        </w:rPr>
        <w:t>;</w:t>
      </w:r>
      <w:r w:rsidRPr="00217E17">
        <w:rPr>
          <w:rFonts w:ascii="Calibri" w:hAnsi="Calibri" w:cs="Calibri"/>
        </w:rPr>
        <w:t xml:space="preserve"> using the Tensor Processing Units (TPU) is an emerging, but still somewhat niche application. Readers interested in image augmentation in combination with TPU-powered analysis are encouraged to check </w:t>
      </w:r>
      <w:r w:rsidR="00120BAB" w:rsidRPr="00217E17">
        <w:rPr>
          <w:rFonts w:ascii="Calibri" w:hAnsi="Calibri" w:cs="Calibri"/>
        </w:rPr>
        <w:t xml:space="preserve">out </w:t>
      </w:r>
      <w:r w:rsidRPr="00217E17">
        <w:rPr>
          <w:rFonts w:ascii="Calibri" w:hAnsi="Calibri" w:cs="Calibri"/>
        </w:rPr>
        <w:t>the excellent work of Chris Deotte @</w:t>
      </w:r>
      <w:proofErr w:type="spellStart"/>
      <w:r w:rsidRPr="00217E17">
        <w:rPr>
          <w:rFonts w:ascii="Calibri" w:hAnsi="Calibri" w:cs="Calibri"/>
        </w:rPr>
        <w:t>cdeotte</w:t>
      </w:r>
      <w:proofErr w:type="spellEnd"/>
      <w:r w:rsidRPr="00217E17">
        <w:rPr>
          <w:rFonts w:ascii="Calibri" w:hAnsi="Calibri" w:cs="Calibri"/>
        </w:rPr>
        <w:t xml:space="preserve">: </w:t>
      </w:r>
    </w:p>
    <w:p w:rsidR="00277063" w:rsidRDefault="00FC1AF9" w:rsidP="00A63E6D">
      <w:pPr>
        <w:pStyle w:val="NormalPACKT"/>
        <w:rPr>
          <w:rStyle w:val="URLPACKT"/>
          <w:rFonts w:ascii="Calibri" w:hAnsi="Calibri" w:cs="Calibri"/>
        </w:rPr>
      </w:pPr>
      <w:hyperlink r:id="rId14">
        <w:r w:rsidR="00291237" w:rsidRPr="00217E17">
          <w:rPr>
            <w:rStyle w:val="URLPACKT"/>
            <w:rFonts w:ascii="Calibri" w:hAnsi="Calibri" w:cs="Calibri"/>
          </w:rPr>
          <w:t>https://www.kaggle.com/cdeotte/triple-stratified-kfold-with-tfrecords</w:t>
        </w:r>
      </w:hyperlink>
    </w:p>
    <w:p w:rsidR="00B121E6" w:rsidRPr="00B83D7A" w:rsidRDefault="00667F5F" w:rsidP="00A63E6D">
      <w:pPr>
        <w:pStyle w:val="NormalPACKT"/>
        <w:rPr>
          <w:ins w:id="1" w:author="BANACHEWICZ, Konrad" w:date="2022-01-06T13:51:00Z"/>
          <w:rStyle w:val="URLPACKT"/>
          <w:rFonts w:ascii="Calibri" w:hAnsi="Calibri" w:cs="Calibri"/>
          <w:color w:val="auto"/>
          <w:sz w:val="24"/>
          <w:szCs w:val="24"/>
        </w:rPr>
      </w:pPr>
      <w:r w:rsidRPr="00B83D7A">
        <w:rPr>
          <w:rStyle w:val="URLPACKT"/>
          <w:rFonts w:ascii="Calibri" w:hAnsi="Calibri" w:cs="Calibri"/>
          <w:color w:val="auto"/>
          <w:sz w:val="24"/>
          <w:szCs w:val="24"/>
        </w:rPr>
        <w:t xml:space="preserve">Chris is a quadruple Kaggle Grandmaster, fantastic educator through the notebooks he creates and discussions he participates in – overall, a person definitely worth following for any </w:t>
      </w:r>
      <w:proofErr w:type="spellStart"/>
      <w:r w:rsidRPr="00B83D7A">
        <w:rPr>
          <w:rStyle w:val="URLPACKT"/>
          <w:rFonts w:ascii="Calibri" w:hAnsi="Calibri" w:cs="Calibri"/>
          <w:color w:val="auto"/>
          <w:sz w:val="24"/>
          <w:szCs w:val="24"/>
        </w:rPr>
        <w:t>Kaggler</w:t>
      </w:r>
      <w:proofErr w:type="spellEnd"/>
      <w:r w:rsidRPr="00B83D7A">
        <w:rPr>
          <w:rStyle w:val="URLPACKT"/>
          <w:rFonts w:ascii="Calibri" w:hAnsi="Calibri" w:cs="Calibri"/>
          <w:color w:val="auto"/>
          <w:sz w:val="24"/>
          <w:szCs w:val="24"/>
        </w:rPr>
        <w:t>, irrespective of their level of experience.</w:t>
      </w:r>
    </w:p>
    <w:p w:rsidR="00270D26" w:rsidRPr="00B83D7A" w:rsidRDefault="00270D26" w:rsidP="00A63E6D">
      <w:pPr>
        <w:pStyle w:val="NormalPACKT"/>
        <w:rPr>
          <w:rStyle w:val="URLPACKT"/>
          <w:rFonts w:ascii="Calibri" w:hAnsi="Calibri" w:cs="Calibri"/>
          <w:sz w:val="24"/>
          <w:szCs w:val="24"/>
        </w:rPr>
      </w:pPr>
    </w:p>
    <w:p w:rsidR="00277063" w:rsidRPr="00217E17" w:rsidRDefault="00291237" w:rsidP="00A63E6D">
      <w:pPr>
        <w:pStyle w:val="NormalPACKT"/>
        <w:rPr>
          <w:rFonts w:ascii="Calibri" w:hAnsi="Calibri" w:cs="Calibri"/>
        </w:rPr>
      </w:pPr>
      <w:r w:rsidRPr="00217E17">
        <w:rPr>
          <w:rFonts w:ascii="Calibri" w:hAnsi="Calibri" w:cs="Calibri"/>
        </w:rPr>
        <w:t xml:space="preserve">We will be using data from the Cassava Leaf Disease Classification competition </w:t>
      </w:r>
      <w:hyperlink r:id="rId15">
        <w:r w:rsidRPr="00217E17">
          <w:rPr>
            <w:rStyle w:val="URLPACKT"/>
            <w:rFonts w:ascii="Calibri" w:hAnsi="Calibri" w:cs="Calibri"/>
          </w:rPr>
          <w:t>https://www.kaggle.com/c/cassava-leaf-disease-classification</w:t>
        </w:r>
      </w:hyperlink>
      <w:r w:rsidRPr="00217E17">
        <w:rPr>
          <w:rFonts w:ascii="Calibri" w:hAnsi="Calibri" w:cs="Calibri"/>
        </w:rPr>
        <w:t>. As usual, we begin with the groundwork: first, loading the necessary packages</w:t>
      </w:r>
      <w:r w:rsidR="00AE247A" w:rsidRPr="00217E17">
        <w:rPr>
          <w:rFonts w:ascii="Calibri" w:hAnsi="Calibri" w:cs="Calibri"/>
        </w:rPr>
        <w:t>:</w:t>
      </w:r>
    </w:p>
    <w:p w:rsidR="00277063" w:rsidRDefault="00277063" w:rsidP="00A63E6D">
      <w:pPr>
        <w:pStyle w:val="NormalPACKT"/>
        <w:rPr>
          <w:rFonts w:ascii="Calibri" w:hAnsi="Calibri" w:cs="Calibri"/>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os</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glob</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numpy </w:t>
      </w:r>
      <w:r w:rsidRPr="008D7F55">
        <w:rPr>
          <w:rFonts w:ascii="Monaco" w:hAnsi="Monaco" w:cs="Courier New"/>
          <w:color w:val="007B00"/>
          <w:sz w:val="21"/>
          <w:szCs w:val="21"/>
        </w:rPr>
        <w:t>as</w:t>
      </w:r>
      <w:r w:rsidRPr="008D7F55">
        <w:rPr>
          <w:rFonts w:ascii="Monaco" w:hAnsi="Monaco" w:cs="Courier New"/>
          <w:sz w:val="21"/>
          <w:szCs w:val="21"/>
        </w:rPr>
        <w:t xml:space="preserve"> np</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scipy </w:t>
      </w:r>
      <w:r w:rsidRPr="008D7F55">
        <w:rPr>
          <w:rFonts w:ascii="Monaco" w:hAnsi="Monaco" w:cs="Courier New"/>
          <w:color w:val="007B00"/>
          <w:sz w:val="21"/>
          <w:szCs w:val="21"/>
        </w:rPr>
        <w:t>as</w:t>
      </w:r>
      <w:r w:rsidRPr="008D7F55">
        <w:rPr>
          <w:rFonts w:ascii="Monaco" w:hAnsi="Monaco" w:cs="Courier New"/>
          <w:sz w:val="21"/>
          <w:szCs w:val="21"/>
        </w:rPr>
        <w:t xml:space="preserve"> sp</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pandas </w:t>
      </w:r>
      <w:r w:rsidRPr="008D7F55">
        <w:rPr>
          <w:rFonts w:ascii="Monaco" w:hAnsi="Monaco" w:cs="Courier New"/>
          <w:color w:val="007B00"/>
          <w:sz w:val="21"/>
          <w:szCs w:val="21"/>
        </w:rPr>
        <w:t>as</w:t>
      </w:r>
      <w:r w:rsidRPr="008D7F55">
        <w:rPr>
          <w:rFonts w:ascii="Monaco" w:hAnsi="Monaco" w:cs="Courier New"/>
          <w:sz w:val="21"/>
          <w:szCs w:val="21"/>
        </w:rPr>
        <w:t xml:space="preserve"> pd</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cv2</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from</w:t>
      </w:r>
      <w:r w:rsidRPr="008D7F55">
        <w:rPr>
          <w:rFonts w:ascii="Monaco" w:hAnsi="Monaco" w:cs="Courier New"/>
          <w:sz w:val="21"/>
          <w:szCs w:val="21"/>
        </w:rPr>
        <w:t xml:space="preserve"> skimage.io </w:t>
      </w:r>
      <w:r w:rsidRPr="008D7F55">
        <w:rPr>
          <w:rFonts w:ascii="Monaco" w:hAnsi="Monaco" w:cs="Courier New"/>
          <w:color w:val="007B00"/>
          <w:sz w:val="21"/>
          <w:szCs w:val="21"/>
        </w:rPr>
        <w:t>import</w:t>
      </w:r>
      <w:r w:rsidRPr="008D7F55">
        <w:rPr>
          <w:rFonts w:ascii="Monaco" w:hAnsi="Monaco" w:cs="Courier New"/>
          <w:sz w:val="21"/>
          <w:szCs w:val="21"/>
        </w:rPr>
        <w:t xml:space="preserve"> imshow, imread, imsave</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imgaug</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imageio</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imgaug </w:t>
      </w:r>
      <w:r w:rsidRPr="008D7F55">
        <w:rPr>
          <w:rFonts w:ascii="Monaco" w:hAnsi="Monaco" w:cs="Courier New"/>
          <w:color w:val="007B00"/>
          <w:sz w:val="21"/>
          <w:szCs w:val="21"/>
        </w:rPr>
        <w:t>as</w:t>
      </w:r>
      <w:r w:rsidRPr="008D7F55">
        <w:rPr>
          <w:rFonts w:ascii="Monaco" w:hAnsi="Monaco" w:cs="Courier New"/>
          <w:sz w:val="21"/>
          <w:szCs w:val="21"/>
        </w:rPr>
        <w:t xml:space="preserve"> ia</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imgaug.augmenters </w:t>
      </w:r>
      <w:r w:rsidRPr="008D7F55">
        <w:rPr>
          <w:rFonts w:ascii="Monaco" w:hAnsi="Monaco" w:cs="Courier New"/>
          <w:color w:val="007B00"/>
          <w:sz w:val="21"/>
          <w:szCs w:val="21"/>
        </w:rPr>
        <w:t>as</w:t>
      </w:r>
      <w:r w:rsidRPr="008D7F55">
        <w:rPr>
          <w:rFonts w:ascii="Monaco" w:hAnsi="Monaco" w:cs="Courier New"/>
          <w:sz w:val="21"/>
          <w:szCs w:val="21"/>
        </w:rPr>
        <w:t xml:space="preserve"> iaa</w:t>
      </w:r>
    </w:p>
    <w:p w:rsid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i/>
          <w:iCs/>
          <w:sz w:val="21"/>
          <w:szCs w:val="21"/>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Albumentations</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albumentations </w:t>
      </w:r>
      <w:r w:rsidRPr="008D7F55">
        <w:rPr>
          <w:rFonts w:ascii="Monaco" w:hAnsi="Monaco" w:cs="Courier New"/>
          <w:color w:val="007B00"/>
          <w:sz w:val="21"/>
          <w:szCs w:val="21"/>
        </w:rPr>
        <w:t>as</w:t>
      </w:r>
      <w:r w:rsidRPr="008D7F55">
        <w:rPr>
          <w:rFonts w:ascii="Monaco" w:hAnsi="Monaco" w:cs="Courier New"/>
          <w:sz w:val="21"/>
          <w:szCs w:val="21"/>
        </w:rPr>
        <w:t xml:space="preserve"> A</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Keras</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 xml:space="preserve"># from keras.preprocessing.image import ImageDataGenerator,array_to_img, img_to_array, load_img </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#visualisation</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matplotlib.pyplot </w:t>
      </w:r>
      <w:r w:rsidRPr="008D7F55">
        <w:rPr>
          <w:rFonts w:ascii="Monaco" w:hAnsi="Monaco" w:cs="Courier New"/>
          <w:color w:val="007B00"/>
          <w:sz w:val="21"/>
          <w:szCs w:val="21"/>
        </w:rPr>
        <w:t>as</w:t>
      </w:r>
      <w:r w:rsidRPr="008D7F55">
        <w:rPr>
          <w:rFonts w:ascii="Monaco" w:hAnsi="Monaco" w:cs="Courier New"/>
          <w:sz w:val="21"/>
          <w:szCs w:val="21"/>
        </w:rPr>
        <w:t xml:space="preserve"> plt</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matplotlib.image </w:t>
      </w:r>
      <w:r w:rsidRPr="008D7F55">
        <w:rPr>
          <w:rFonts w:ascii="Monaco" w:hAnsi="Monaco" w:cs="Courier New"/>
          <w:color w:val="007B00"/>
          <w:sz w:val="21"/>
          <w:szCs w:val="21"/>
        </w:rPr>
        <w:t>as</w:t>
      </w:r>
      <w:r w:rsidRPr="008D7F55">
        <w:rPr>
          <w:rFonts w:ascii="Monaco" w:hAnsi="Monaco" w:cs="Courier New"/>
          <w:sz w:val="21"/>
          <w:szCs w:val="21"/>
        </w:rPr>
        <w:t xml:space="preserve"> mpimg</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55BE0"/>
          <w:sz w:val="21"/>
          <w:szCs w:val="21"/>
        </w:rPr>
        <w:t>%</w:t>
      </w:r>
      <w:r w:rsidRPr="008D7F55">
        <w:rPr>
          <w:rFonts w:ascii="Monaco" w:hAnsi="Monaco" w:cs="Courier New"/>
          <w:color w:val="007B00"/>
          <w:sz w:val="21"/>
          <w:szCs w:val="21"/>
        </w:rPr>
        <w:t>matplotlib</w:t>
      </w:r>
      <w:r w:rsidRPr="008D7F55">
        <w:rPr>
          <w:rFonts w:ascii="Monaco" w:hAnsi="Monaco" w:cs="Courier New"/>
          <w:sz w:val="21"/>
          <w:szCs w:val="21"/>
        </w:rPr>
        <w:t xml:space="preserve"> inline</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seaborn </w:t>
      </w:r>
      <w:r w:rsidRPr="008D7F55">
        <w:rPr>
          <w:rFonts w:ascii="Monaco" w:hAnsi="Monaco" w:cs="Courier New"/>
          <w:color w:val="007B00"/>
          <w:sz w:val="21"/>
          <w:szCs w:val="21"/>
        </w:rPr>
        <w:t>as</w:t>
      </w:r>
      <w:r w:rsidRPr="008D7F55">
        <w:rPr>
          <w:rFonts w:ascii="Monaco" w:hAnsi="Monaco" w:cs="Courier New"/>
          <w:sz w:val="21"/>
          <w:szCs w:val="21"/>
        </w:rPr>
        <w:t xml:space="preserve"> sns</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from</w:t>
      </w:r>
      <w:r w:rsidRPr="008D7F55">
        <w:rPr>
          <w:rFonts w:ascii="Monaco" w:hAnsi="Monaco" w:cs="Courier New"/>
          <w:sz w:val="21"/>
          <w:szCs w:val="21"/>
        </w:rPr>
        <w:t xml:space="preserve"> IPython.display </w:t>
      </w:r>
      <w:r w:rsidRPr="008D7F55">
        <w:rPr>
          <w:rFonts w:ascii="Monaco" w:hAnsi="Monaco" w:cs="Courier New"/>
          <w:color w:val="007B00"/>
          <w:sz w:val="21"/>
          <w:szCs w:val="21"/>
        </w:rPr>
        <w:t>import</w:t>
      </w:r>
      <w:r w:rsidRPr="008D7F55">
        <w:rPr>
          <w:rFonts w:ascii="Monaco" w:hAnsi="Monaco" w:cs="Courier New"/>
          <w:sz w:val="21"/>
          <w:szCs w:val="21"/>
        </w:rPr>
        <w:t xml:space="preserve"> HTML, Image</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i/>
          <w:iCs/>
          <w:sz w:val="21"/>
          <w:szCs w:val="21"/>
        </w:rPr>
        <w:t>#warnings</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color w:val="007B00"/>
          <w:sz w:val="21"/>
          <w:szCs w:val="21"/>
        </w:rPr>
        <w:t>import</w:t>
      </w:r>
      <w:r w:rsidRPr="008D7F55">
        <w:rPr>
          <w:rFonts w:ascii="Monaco" w:hAnsi="Monaco" w:cs="Courier New"/>
          <w:sz w:val="21"/>
          <w:szCs w:val="21"/>
        </w:rPr>
        <w:t xml:space="preserve"> warnings</w:t>
      </w:r>
    </w:p>
    <w:p w:rsidR="008D7F55" w:rsidRPr="008D7F55" w:rsidRDefault="008D7F55" w:rsidP="008D7F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D7F55">
        <w:rPr>
          <w:rFonts w:ascii="Monaco" w:hAnsi="Monaco" w:cs="Courier New"/>
          <w:sz w:val="21"/>
          <w:szCs w:val="21"/>
        </w:rPr>
        <w:t>warnings</w:t>
      </w:r>
      <w:r w:rsidRPr="008D7F55">
        <w:rPr>
          <w:rFonts w:ascii="Monaco" w:hAnsi="Monaco" w:cs="Courier New"/>
          <w:color w:val="055BE0"/>
          <w:sz w:val="21"/>
          <w:szCs w:val="21"/>
        </w:rPr>
        <w:t>.</w:t>
      </w:r>
      <w:r w:rsidRPr="008D7F55">
        <w:rPr>
          <w:rFonts w:ascii="Monaco" w:hAnsi="Monaco" w:cs="Courier New"/>
          <w:sz w:val="21"/>
          <w:szCs w:val="21"/>
        </w:rPr>
        <w:t>filterwarnings(</w:t>
      </w:r>
      <w:r w:rsidRPr="008D7F55">
        <w:rPr>
          <w:rFonts w:ascii="Monaco" w:hAnsi="Monaco" w:cs="Courier New"/>
          <w:color w:val="BA2121"/>
          <w:sz w:val="21"/>
          <w:szCs w:val="21"/>
        </w:rPr>
        <w:t>"ignore"</w:t>
      </w:r>
      <w:r w:rsidRPr="008D7F55">
        <w:rPr>
          <w:rFonts w:ascii="Monaco" w:hAnsi="Monaco" w:cs="Courier New"/>
          <w:sz w:val="21"/>
          <w:szCs w:val="21"/>
        </w:rPr>
        <w:t>)</w:t>
      </w:r>
    </w:p>
    <w:p w:rsidR="00277063" w:rsidRPr="002417AF" w:rsidRDefault="00277063">
      <w:pPr>
        <w:pStyle w:val="paragraph"/>
        <w:spacing w:beforeAutospacing="0" w:afterAutospacing="0"/>
        <w:textAlignment w:val="baseline"/>
        <w:rPr>
          <w:rFonts w:ascii="Calibri" w:hAnsi="Calibri" w:cs="Calibri"/>
        </w:rPr>
      </w:pPr>
    </w:p>
    <w:p w:rsidR="00A85BDD" w:rsidRDefault="00291237">
      <w:pPr>
        <w:rPr>
          <w:rFonts w:ascii="Calibri" w:hAnsi="Calibri" w:cs="Calibri"/>
          <w:lang w:val="en-US"/>
        </w:rPr>
      </w:pPr>
      <w:r w:rsidRPr="002417AF">
        <w:rPr>
          <w:rFonts w:ascii="Calibri" w:hAnsi="Calibri" w:cs="Calibri"/>
        </w:rPr>
        <w:t>Next, we define some helper functions that will streamline the presentation later</w:t>
      </w:r>
      <w:r w:rsidR="007437E4" w:rsidRPr="009B5C67">
        <w:rPr>
          <w:rFonts w:ascii="Calibri" w:hAnsi="Calibri" w:cs="Calibri"/>
          <w:lang w:val="en-US"/>
        </w:rPr>
        <w:t xml:space="preserve">. </w:t>
      </w:r>
      <w:r w:rsidR="00A85BDD">
        <w:rPr>
          <w:rFonts w:ascii="Calibri" w:hAnsi="Calibri" w:cs="Calibri"/>
          <w:lang w:val="en-US"/>
        </w:rPr>
        <w:t xml:space="preserve">We need a way to load images </w:t>
      </w:r>
      <w:r w:rsidR="00E548BF">
        <w:rPr>
          <w:rFonts w:ascii="Calibri" w:hAnsi="Calibri" w:cs="Calibri"/>
          <w:lang w:val="en-US"/>
        </w:rPr>
        <w:t>into arrays:</w:t>
      </w:r>
    </w:p>
    <w:p w:rsidR="00DF7BDE" w:rsidRDefault="00DF7BDE">
      <w:pPr>
        <w:rPr>
          <w:rFonts w:ascii="Calibri" w:hAnsi="Calibri" w:cs="Calibri"/>
          <w:lang w:val="en-US"/>
        </w:rPr>
      </w:pPr>
    </w:p>
    <w:p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color w:val="007B00"/>
          <w:sz w:val="21"/>
          <w:szCs w:val="21"/>
        </w:rPr>
        <w:t>def</w:t>
      </w:r>
      <w:r w:rsidRPr="00DF7BDE">
        <w:rPr>
          <w:rFonts w:ascii="Monaco" w:hAnsi="Monaco" w:cs="Courier New"/>
          <w:sz w:val="21"/>
          <w:szCs w:val="21"/>
        </w:rPr>
        <w:t xml:space="preserve"> load_image(image_id):</w:t>
      </w:r>
    </w:p>
    <w:p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sz w:val="21"/>
          <w:szCs w:val="21"/>
        </w:rPr>
        <w:t xml:space="preserve">    file_path </w:t>
      </w:r>
      <w:r w:rsidRPr="00DF7BDE">
        <w:rPr>
          <w:rFonts w:ascii="Monaco" w:hAnsi="Monaco" w:cs="Courier New"/>
          <w:color w:val="055BE0"/>
          <w:sz w:val="21"/>
          <w:szCs w:val="21"/>
        </w:rPr>
        <w:t>=</w:t>
      </w:r>
      <w:r w:rsidRPr="00DF7BDE">
        <w:rPr>
          <w:rFonts w:ascii="Monaco" w:hAnsi="Monaco" w:cs="Courier New"/>
          <w:sz w:val="21"/>
          <w:szCs w:val="21"/>
        </w:rPr>
        <w:t xml:space="preserve"> image_id </w:t>
      </w:r>
    </w:p>
    <w:p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sz w:val="21"/>
          <w:szCs w:val="21"/>
        </w:rPr>
        <w:t xml:space="preserve">    image </w:t>
      </w:r>
      <w:r w:rsidRPr="00DF7BDE">
        <w:rPr>
          <w:rFonts w:ascii="Monaco" w:hAnsi="Monaco" w:cs="Courier New"/>
          <w:color w:val="055BE0"/>
          <w:sz w:val="21"/>
          <w:szCs w:val="21"/>
        </w:rPr>
        <w:t>=</w:t>
      </w:r>
      <w:r w:rsidRPr="00DF7BDE">
        <w:rPr>
          <w:rFonts w:ascii="Monaco" w:hAnsi="Monaco" w:cs="Courier New"/>
          <w:sz w:val="21"/>
          <w:szCs w:val="21"/>
        </w:rPr>
        <w:t xml:space="preserve"> imread(Image_Data_Path </w:t>
      </w:r>
      <w:r w:rsidRPr="00DF7BDE">
        <w:rPr>
          <w:rFonts w:ascii="Monaco" w:hAnsi="Monaco" w:cs="Courier New"/>
          <w:color w:val="055BE0"/>
          <w:sz w:val="21"/>
          <w:szCs w:val="21"/>
        </w:rPr>
        <w:t>+</w:t>
      </w:r>
      <w:r w:rsidRPr="00DF7BDE">
        <w:rPr>
          <w:rFonts w:ascii="Monaco" w:hAnsi="Monaco" w:cs="Courier New"/>
          <w:sz w:val="21"/>
          <w:szCs w:val="21"/>
        </w:rPr>
        <w:t xml:space="preserve"> file_path)</w:t>
      </w:r>
    </w:p>
    <w:p w:rsidR="00DF7BDE" w:rsidRPr="00DF7BDE" w:rsidRDefault="00DF7BDE" w:rsidP="00DF7B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F7BDE">
        <w:rPr>
          <w:rFonts w:ascii="Monaco" w:hAnsi="Monaco" w:cs="Courier New"/>
          <w:sz w:val="21"/>
          <w:szCs w:val="21"/>
        </w:rPr>
        <w:t xml:space="preserve">    </w:t>
      </w:r>
      <w:r w:rsidRPr="00DF7BDE">
        <w:rPr>
          <w:rFonts w:ascii="Monaco" w:hAnsi="Monaco" w:cs="Courier New"/>
          <w:color w:val="007B00"/>
          <w:sz w:val="21"/>
          <w:szCs w:val="21"/>
        </w:rPr>
        <w:t>return</w:t>
      </w:r>
      <w:r w:rsidRPr="00DF7BDE">
        <w:rPr>
          <w:rFonts w:ascii="Monaco" w:hAnsi="Monaco" w:cs="Courier New"/>
          <w:sz w:val="21"/>
          <w:szCs w:val="21"/>
        </w:rPr>
        <w:t xml:space="preserve"> image</w:t>
      </w:r>
    </w:p>
    <w:p w:rsidR="00DF7BDE" w:rsidRDefault="00DF7BDE">
      <w:pPr>
        <w:rPr>
          <w:rFonts w:ascii="Calibri" w:hAnsi="Calibri" w:cs="Calibri"/>
          <w:lang w:val="en-US"/>
        </w:rPr>
      </w:pPr>
    </w:p>
    <w:p w:rsidR="00A85BDD" w:rsidRDefault="00A85BDD">
      <w:pPr>
        <w:rPr>
          <w:rFonts w:ascii="Calibri" w:hAnsi="Calibri" w:cs="Calibri"/>
          <w:lang w:val="en-US"/>
        </w:rPr>
      </w:pPr>
    </w:p>
    <w:p w:rsidR="00277063" w:rsidRDefault="007437E4">
      <w:pPr>
        <w:rPr>
          <w:rFonts w:ascii="Calibri" w:hAnsi="Calibri" w:cs="Calibri"/>
          <w:lang w:val="en-US"/>
        </w:rPr>
      </w:pPr>
      <w:r w:rsidRPr="009B5C67">
        <w:rPr>
          <w:rFonts w:ascii="Calibri" w:hAnsi="Calibri" w:cs="Calibri"/>
          <w:lang w:val="en-US"/>
        </w:rPr>
        <w:t>We</w:t>
      </w:r>
      <w:r>
        <w:rPr>
          <w:rFonts w:ascii="Calibri" w:hAnsi="Calibri" w:cs="Calibri"/>
          <w:lang w:val="en-US"/>
        </w:rPr>
        <w:t xml:space="preserve"> would like to display </w:t>
      </w:r>
      <w:r w:rsidR="00A741D3">
        <w:rPr>
          <w:rFonts w:ascii="Calibri" w:hAnsi="Calibri" w:cs="Calibri"/>
          <w:lang w:val="en-US"/>
        </w:rPr>
        <w:t>multiple images in a gallery style</w:t>
      </w:r>
      <w:r w:rsidR="009129F8">
        <w:rPr>
          <w:rFonts w:ascii="Calibri" w:hAnsi="Calibri" w:cs="Calibri"/>
          <w:lang w:val="en-US"/>
        </w:rPr>
        <w:t>, so we create a function that takes as input an array containing the images, along with the desired number of columns and outputs the array reshaped into a grid with given number of columns.</w:t>
      </w:r>
    </w:p>
    <w:p w:rsidR="00A741D3" w:rsidRDefault="00A741D3">
      <w:pPr>
        <w:rPr>
          <w:rFonts w:ascii="Calibri" w:hAnsi="Calibri" w:cs="Calibri"/>
          <w:lang w:val="en-US"/>
        </w:rPr>
      </w:pP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color w:val="007B00"/>
          <w:sz w:val="21"/>
          <w:szCs w:val="21"/>
        </w:rPr>
        <w:t>def</w:t>
      </w:r>
      <w:r w:rsidRPr="009B5C67">
        <w:rPr>
          <w:rFonts w:ascii="Monaco" w:hAnsi="Monaco" w:cs="Courier New"/>
          <w:sz w:val="21"/>
          <w:szCs w:val="21"/>
        </w:rPr>
        <w:t xml:space="preserve"> gallery(array, ncols</w:t>
      </w:r>
      <w:r w:rsidRPr="009B5C67">
        <w:rPr>
          <w:rFonts w:ascii="Monaco" w:hAnsi="Monaco" w:cs="Courier New"/>
          <w:color w:val="055BE0"/>
          <w:sz w:val="21"/>
          <w:szCs w:val="21"/>
        </w:rPr>
        <w:t>=</w:t>
      </w:r>
      <w:r w:rsidRPr="009B5C67">
        <w:rPr>
          <w:rFonts w:ascii="Monaco" w:hAnsi="Monaco" w:cs="Courier New"/>
          <w:color w:val="666666"/>
          <w:sz w:val="21"/>
          <w:szCs w:val="21"/>
        </w:rPr>
        <w:t>3</w:t>
      </w:r>
      <w:r w:rsidRPr="009B5C67">
        <w:rPr>
          <w:rFonts w:ascii="Monaco" w:hAnsi="Monaco" w:cs="Courier New"/>
          <w:sz w:val="21"/>
          <w:szCs w:val="21"/>
        </w:rPr>
        <w:t>):</w:t>
      </w:r>
    </w:p>
    <w:p w:rsidR="00C54DC3" w:rsidRDefault="00C54DC3"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2" w:author="BANACHEWICZ, Konrad" w:date="2021-12-17T09:18:00Z"/>
          <w:rFonts w:ascii="Monaco" w:hAnsi="Monaco" w:cs="Courier New"/>
          <w:sz w:val="21"/>
          <w:szCs w:val="21"/>
        </w:rPr>
      </w:pP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nindex, height, width, intensity </w:t>
      </w:r>
      <w:r w:rsidRPr="009B5C67">
        <w:rPr>
          <w:rFonts w:ascii="Monaco" w:hAnsi="Monaco" w:cs="Courier New"/>
          <w:color w:val="055BE0"/>
          <w:sz w:val="21"/>
          <w:szCs w:val="21"/>
        </w:rPr>
        <w:t>=</w:t>
      </w:r>
      <w:r w:rsidRPr="009B5C67">
        <w:rPr>
          <w:rFonts w:ascii="Monaco" w:hAnsi="Monaco" w:cs="Courier New"/>
          <w:sz w:val="21"/>
          <w:szCs w:val="21"/>
        </w:rPr>
        <w:t xml:space="preserve"> array</w:t>
      </w:r>
      <w:r w:rsidRPr="009B5C67">
        <w:rPr>
          <w:rFonts w:ascii="Monaco" w:hAnsi="Monaco" w:cs="Courier New"/>
          <w:color w:val="055BE0"/>
          <w:sz w:val="21"/>
          <w:szCs w:val="21"/>
        </w:rPr>
        <w:t>.</w:t>
      </w:r>
      <w:r w:rsidRPr="009B5C67">
        <w:rPr>
          <w:rFonts w:ascii="Monaco" w:hAnsi="Monaco" w:cs="Courier New"/>
          <w:sz w:val="21"/>
          <w:szCs w:val="21"/>
        </w:rPr>
        <w:t>shape</w:t>
      </w: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nrows </w:t>
      </w:r>
      <w:r w:rsidRPr="009B5C67">
        <w:rPr>
          <w:rFonts w:ascii="Monaco" w:hAnsi="Monaco" w:cs="Courier New"/>
          <w:color w:val="055BE0"/>
          <w:sz w:val="21"/>
          <w:szCs w:val="21"/>
        </w:rPr>
        <w:t>=</w:t>
      </w:r>
      <w:r w:rsidRPr="009B5C67">
        <w:rPr>
          <w:rFonts w:ascii="Monaco" w:hAnsi="Monaco" w:cs="Courier New"/>
          <w:sz w:val="21"/>
          <w:szCs w:val="21"/>
        </w:rPr>
        <w:t xml:space="preserve"> nindex</w:t>
      </w:r>
      <w:r w:rsidRPr="009B5C67">
        <w:rPr>
          <w:rFonts w:ascii="Monaco" w:hAnsi="Monaco" w:cs="Courier New"/>
          <w:color w:val="055BE0"/>
          <w:sz w:val="21"/>
          <w:szCs w:val="21"/>
        </w:rPr>
        <w:t>//</w:t>
      </w:r>
      <w:r w:rsidRPr="009B5C67">
        <w:rPr>
          <w:rFonts w:ascii="Monaco" w:hAnsi="Monaco" w:cs="Courier New"/>
          <w:sz w:val="21"/>
          <w:szCs w:val="21"/>
        </w:rPr>
        <w:t>ncols</w:t>
      </w: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07B00"/>
          <w:sz w:val="21"/>
          <w:szCs w:val="21"/>
        </w:rPr>
        <w:t>assert</w:t>
      </w:r>
      <w:r w:rsidRPr="009B5C67">
        <w:rPr>
          <w:rFonts w:ascii="Monaco" w:hAnsi="Monaco" w:cs="Courier New"/>
          <w:sz w:val="21"/>
          <w:szCs w:val="21"/>
        </w:rPr>
        <w:t xml:space="preserve"> nindex </w:t>
      </w:r>
      <w:r w:rsidRPr="009B5C67">
        <w:rPr>
          <w:rFonts w:ascii="Monaco" w:hAnsi="Monaco" w:cs="Courier New"/>
          <w:color w:val="055BE0"/>
          <w:sz w:val="21"/>
          <w:szCs w:val="21"/>
        </w:rPr>
        <w:t>==</w:t>
      </w:r>
      <w:r w:rsidRPr="009B5C67">
        <w:rPr>
          <w:rFonts w:ascii="Monaco" w:hAnsi="Monaco" w:cs="Courier New"/>
          <w:sz w:val="21"/>
          <w:szCs w:val="21"/>
        </w:rPr>
        <w:t xml:space="preserve"> nrows</w:t>
      </w:r>
      <w:r w:rsidRPr="009B5C67">
        <w:rPr>
          <w:rFonts w:ascii="Monaco" w:hAnsi="Monaco" w:cs="Courier New"/>
          <w:color w:val="055BE0"/>
          <w:sz w:val="21"/>
          <w:szCs w:val="21"/>
        </w:rPr>
        <w:t>*</w:t>
      </w:r>
      <w:r w:rsidRPr="009B5C67">
        <w:rPr>
          <w:rFonts w:ascii="Monaco" w:hAnsi="Monaco" w:cs="Courier New"/>
          <w:sz w:val="21"/>
          <w:szCs w:val="21"/>
        </w:rPr>
        <w:t>ncols</w:t>
      </w: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result </w:t>
      </w:r>
      <w:r w:rsidRPr="009B5C67">
        <w:rPr>
          <w:rFonts w:ascii="Monaco" w:hAnsi="Monaco" w:cs="Courier New"/>
          <w:color w:val="055BE0"/>
          <w:sz w:val="21"/>
          <w:szCs w:val="21"/>
        </w:rPr>
        <w:t>=</w:t>
      </w:r>
      <w:r w:rsidRPr="009B5C67">
        <w:rPr>
          <w:rFonts w:ascii="Monaco" w:hAnsi="Monaco" w:cs="Courier New"/>
          <w:sz w:val="21"/>
          <w:szCs w:val="21"/>
        </w:rPr>
        <w:t xml:space="preserve"> (array</w:t>
      </w:r>
      <w:r w:rsidRPr="009B5C67">
        <w:rPr>
          <w:rFonts w:ascii="Monaco" w:hAnsi="Monaco" w:cs="Courier New"/>
          <w:color w:val="055BE0"/>
          <w:sz w:val="21"/>
          <w:szCs w:val="21"/>
        </w:rPr>
        <w:t>.</w:t>
      </w:r>
      <w:r w:rsidRPr="009B5C67">
        <w:rPr>
          <w:rFonts w:ascii="Monaco" w:hAnsi="Monaco" w:cs="Courier New"/>
          <w:sz w:val="21"/>
          <w:szCs w:val="21"/>
        </w:rPr>
        <w:t>reshape(nrows, ncols, height, width, intensity)</w:t>
      </w: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55BE0"/>
          <w:sz w:val="21"/>
          <w:szCs w:val="21"/>
        </w:rPr>
        <w:t>.</w:t>
      </w:r>
      <w:r w:rsidRPr="009B5C67">
        <w:rPr>
          <w:rFonts w:ascii="Monaco" w:hAnsi="Monaco" w:cs="Courier New"/>
          <w:sz w:val="21"/>
          <w:szCs w:val="21"/>
        </w:rPr>
        <w:t>swapaxes(</w:t>
      </w:r>
      <w:r w:rsidRPr="009B5C67">
        <w:rPr>
          <w:rFonts w:ascii="Monaco" w:hAnsi="Monaco" w:cs="Courier New"/>
          <w:color w:val="666666"/>
          <w:sz w:val="21"/>
          <w:szCs w:val="21"/>
        </w:rPr>
        <w:t>1</w:t>
      </w:r>
      <w:r w:rsidRPr="009B5C67">
        <w:rPr>
          <w:rFonts w:ascii="Monaco" w:hAnsi="Monaco" w:cs="Courier New"/>
          <w:sz w:val="21"/>
          <w:szCs w:val="21"/>
        </w:rPr>
        <w:t>,</w:t>
      </w:r>
      <w:r w:rsidRPr="009B5C67">
        <w:rPr>
          <w:rFonts w:ascii="Monaco" w:hAnsi="Monaco" w:cs="Courier New"/>
          <w:color w:val="666666"/>
          <w:sz w:val="21"/>
          <w:szCs w:val="21"/>
        </w:rPr>
        <w:t>2</w:t>
      </w:r>
      <w:r w:rsidRPr="009B5C67">
        <w:rPr>
          <w:rFonts w:ascii="Monaco" w:hAnsi="Monaco" w:cs="Courier New"/>
          <w:sz w:val="21"/>
          <w:szCs w:val="21"/>
        </w:rPr>
        <w:t>)</w:t>
      </w: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55BE0"/>
          <w:sz w:val="21"/>
          <w:szCs w:val="21"/>
        </w:rPr>
        <w:t>.</w:t>
      </w:r>
      <w:r w:rsidRPr="009B5C67">
        <w:rPr>
          <w:rFonts w:ascii="Monaco" w:hAnsi="Monaco" w:cs="Courier New"/>
          <w:sz w:val="21"/>
          <w:szCs w:val="21"/>
        </w:rPr>
        <w:t>reshape(height</w:t>
      </w:r>
      <w:r w:rsidRPr="009B5C67">
        <w:rPr>
          <w:rFonts w:ascii="Monaco" w:hAnsi="Monaco" w:cs="Courier New"/>
          <w:color w:val="055BE0"/>
          <w:sz w:val="21"/>
          <w:szCs w:val="21"/>
        </w:rPr>
        <w:t>*</w:t>
      </w:r>
      <w:r w:rsidRPr="009B5C67">
        <w:rPr>
          <w:rFonts w:ascii="Monaco" w:hAnsi="Monaco" w:cs="Courier New"/>
          <w:sz w:val="21"/>
          <w:szCs w:val="21"/>
        </w:rPr>
        <w:t>nrows, width</w:t>
      </w:r>
      <w:r w:rsidRPr="009B5C67">
        <w:rPr>
          <w:rFonts w:ascii="Monaco" w:hAnsi="Monaco" w:cs="Courier New"/>
          <w:color w:val="055BE0"/>
          <w:sz w:val="21"/>
          <w:szCs w:val="21"/>
        </w:rPr>
        <w:t>*</w:t>
      </w:r>
      <w:r w:rsidRPr="009B5C67">
        <w:rPr>
          <w:rFonts w:ascii="Monaco" w:hAnsi="Monaco" w:cs="Courier New"/>
          <w:sz w:val="21"/>
          <w:szCs w:val="21"/>
        </w:rPr>
        <w:t>ncols, intensity))</w:t>
      </w:r>
    </w:p>
    <w:p w:rsidR="009B5C67" w:rsidRPr="009B5C67" w:rsidRDefault="009B5C67" w:rsidP="009B5C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B5C67">
        <w:rPr>
          <w:rFonts w:ascii="Monaco" w:hAnsi="Monaco" w:cs="Courier New"/>
          <w:sz w:val="21"/>
          <w:szCs w:val="21"/>
        </w:rPr>
        <w:t xml:space="preserve">    </w:t>
      </w:r>
      <w:r w:rsidRPr="009B5C67">
        <w:rPr>
          <w:rFonts w:ascii="Monaco" w:hAnsi="Monaco" w:cs="Courier New"/>
          <w:color w:val="007B00"/>
          <w:sz w:val="21"/>
          <w:szCs w:val="21"/>
        </w:rPr>
        <w:t>return</w:t>
      </w:r>
      <w:r w:rsidRPr="009B5C67">
        <w:rPr>
          <w:rFonts w:ascii="Monaco" w:hAnsi="Monaco" w:cs="Courier New"/>
          <w:sz w:val="21"/>
          <w:szCs w:val="21"/>
        </w:rPr>
        <w:t xml:space="preserve"> result</w:t>
      </w:r>
    </w:p>
    <w:p w:rsidR="00277063" w:rsidRPr="002417AF" w:rsidRDefault="00277063">
      <w:pPr>
        <w:rPr>
          <w:rFonts w:ascii="Calibri" w:hAnsi="Calibri" w:cs="Calibri"/>
          <w:i/>
          <w:iCs/>
          <w:sz w:val="21"/>
          <w:szCs w:val="21"/>
        </w:rPr>
      </w:pPr>
    </w:p>
    <w:p w:rsidR="00277063" w:rsidRPr="00603968" w:rsidRDefault="00007DCA">
      <w:pPr>
        <w:rPr>
          <w:rFonts w:ascii="Calibri" w:hAnsi="Calibri" w:cs="Calibri"/>
          <w:lang w:val="en-US"/>
        </w:rPr>
      </w:pPr>
      <w:r w:rsidRPr="00603968">
        <w:rPr>
          <w:rFonts w:ascii="Calibri" w:hAnsi="Calibri" w:cs="Calibri"/>
          <w:lang w:val="en-US"/>
        </w:rPr>
        <w:t xml:space="preserve">With boilerplate taken care of, we can </w:t>
      </w:r>
      <w:r w:rsidR="00C87CD5">
        <w:rPr>
          <w:rFonts w:ascii="Calibri" w:hAnsi="Calibri" w:cs="Calibri"/>
          <w:lang w:val="en-US"/>
        </w:rPr>
        <w:t>load the images for augmentation:</w:t>
      </w:r>
    </w:p>
    <w:p w:rsidR="00007DCA" w:rsidRPr="002417AF" w:rsidRDefault="00007DCA">
      <w:pPr>
        <w:rPr>
          <w:rFonts w:ascii="Calibri" w:hAnsi="Calibri" w:cs="Calibri"/>
        </w:rPr>
      </w:pPr>
    </w:p>
    <w:p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data_dir </w:t>
      </w:r>
      <w:r w:rsidRPr="00007DCA">
        <w:rPr>
          <w:rFonts w:ascii="Monaco" w:hAnsi="Monaco" w:cs="Courier New"/>
          <w:color w:val="055BE0"/>
          <w:sz w:val="21"/>
          <w:szCs w:val="21"/>
        </w:rPr>
        <w:t>=</w:t>
      </w:r>
      <w:r w:rsidRPr="00007DCA">
        <w:rPr>
          <w:rFonts w:ascii="Monaco" w:hAnsi="Monaco" w:cs="Courier New"/>
          <w:sz w:val="21"/>
          <w:szCs w:val="21"/>
        </w:rPr>
        <w:t xml:space="preserve"> </w:t>
      </w:r>
      <w:r w:rsidRPr="00007DCA">
        <w:rPr>
          <w:rFonts w:ascii="Monaco" w:hAnsi="Monaco" w:cs="Courier New"/>
          <w:color w:val="BB2323"/>
          <w:sz w:val="21"/>
          <w:szCs w:val="21"/>
        </w:rPr>
        <w:t>'../input/cassava-leaf-disease-classification/'</w:t>
      </w:r>
    </w:p>
    <w:p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Image_Data_Path </w:t>
      </w:r>
      <w:r w:rsidRPr="00007DCA">
        <w:rPr>
          <w:rFonts w:ascii="Monaco" w:hAnsi="Monaco" w:cs="Courier New"/>
          <w:color w:val="055BE0"/>
          <w:sz w:val="21"/>
          <w:szCs w:val="21"/>
        </w:rPr>
        <w:t>=</w:t>
      </w:r>
      <w:r w:rsidRPr="00007DCA">
        <w:rPr>
          <w:rFonts w:ascii="Monaco" w:hAnsi="Monaco" w:cs="Courier New"/>
          <w:sz w:val="21"/>
          <w:szCs w:val="21"/>
        </w:rPr>
        <w:t xml:space="preserve"> data_dir </w:t>
      </w:r>
      <w:r w:rsidRPr="00007DCA">
        <w:rPr>
          <w:rFonts w:ascii="Monaco" w:hAnsi="Monaco" w:cs="Courier New"/>
          <w:color w:val="055BE0"/>
          <w:sz w:val="21"/>
          <w:szCs w:val="21"/>
        </w:rPr>
        <w:t>+</w:t>
      </w:r>
      <w:r w:rsidRPr="00007DCA">
        <w:rPr>
          <w:rFonts w:ascii="Monaco" w:hAnsi="Monaco" w:cs="Courier New"/>
          <w:sz w:val="21"/>
          <w:szCs w:val="21"/>
        </w:rPr>
        <w:t xml:space="preserve"> </w:t>
      </w:r>
      <w:r w:rsidRPr="00007DCA">
        <w:rPr>
          <w:rFonts w:ascii="Monaco" w:hAnsi="Monaco" w:cs="Courier New"/>
          <w:color w:val="BB2323"/>
          <w:sz w:val="21"/>
          <w:szCs w:val="21"/>
        </w:rPr>
        <w:t>'/train_images/'</w:t>
      </w:r>
    </w:p>
    <w:p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train_data </w:t>
      </w:r>
      <w:r w:rsidRPr="00007DCA">
        <w:rPr>
          <w:rFonts w:ascii="Monaco" w:hAnsi="Monaco" w:cs="Courier New"/>
          <w:color w:val="055BE0"/>
          <w:sz w:val="21"/>
          <w:szCs w:val="21"/>
        </w:rPr>
        <w:t>=</w:t>
      </w:r>
      <w:r w:rsidRPr="00007DCA">
        <w:rPr>
          <w:rFonts w:ascii="Monaco" w:hAnsi="Monaco" w:cs="Courier New"/>
          <w:sz w:val="21"/>
          <w:szCs w:val="21"/>
        </w:rPr>
        <w:t xml:space="preserve"> pd</w:t>
      </w:r>
      <w:r w:rsidRPr="00007DCA">
        <w:rPr>
          <w:rFonts w:ascii="Monaco" w:hAnsi="Monaco" w:cs="Courier New"/>
          <w:color w:val="055BE0"/>
          <w:sz w:val="21"/>
          <w:szCs w:val="21"/>
        </w:rPr>
        <w:t>.</w:t>
      </w:r>
      <w:r w:rsidRPr="00007DCA">
        <w:rPr>
          <w:rFonts w:ascii="Monaco" w:hAnsi="Monaco" w:cs="Courier New"/>
          <w:sz w:val="21"/>
          <w:szCs w:val="21"/>
        </w:rPr>
        <w:t xml:space="preserve">read_csv(data_dir </w:t>
      </w:r>
      <w:r w:rsidRPr="00007DCA">
        <w:rPr>
          <w:rFonts w:ascii="Monaco" w:hAnsi="Monaco" w:cs="Courier New"/>
          <w:color w:val="055BE0"/>
          <w:sz w:val="21"/>
          <w:szCs w:val="21"/>
        </w:rPr>
        <w:t>+</w:t>
      </w:r>
      <w:r w:rsidRPr="00007DCA">
        <w:rPr>
          <w:rFonts w:ascii="Monaco" w:hAnsi="Monaco" w:cs="Courier New"/>
          <w:sz w:val="21"/>
          <w:szCs w:val="21"/>
        </w:rPr>
        <w:t xml:space="preserve"> </w:t>
      </w:r>
      <w:r w:rsidRPr="00007DCA">
        <w:rPr>
          <w:rFonts w:ascii="Monaco" w:hAnsi="Monaco" w:cs="Courier New"/>
          <w:color w:val="BB2323"/>
          <w:sz w:val="21"/>
          <w:szCs w:val="21"/>
        </w:rPr>
        <w:t>'/train.csv'</w:t>
      </w:r>
      <w:r w:rsidRPr="00007DCA">
        <w:rPr>
          <w:rFonts w:ascii="Monaco" w:hAnsi="Monaco" w:cs="Courier New"/>
          <w:sz w:val="21"/>
          <w:szCs w:val="21"/>
        </w:rPr>
        <w:t>)</w:t>
      </w:r>
    </w:p>
    <w:p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i/>
          <w:iCs/>
          <w:sz w:val="21"/>
          <w:szCs w:val="21"/>
        </w:rPr>
        <w:t># we load and store the first 10 images in memory for faster access</w:t>
      </w:r>
    </w:p>
    <w:p w:rsidR="00007DCA" w:rsidRPr="00007DCA" w:rsidRDefault="00007DCA" w:rsidP="00007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07DCA">
        <w:rPr>
          <w:rFonts w:ascii="Monaco" w:hAnsi="Monaco" w:cs="Courier New"/>
          <w:sz w:val="21"/>
          <w:szCs w:val="21"/>
        </w:rPr>
        <w:t xml:space="preserve">train_images </w:t>
      </w:r>
      <w:r w:rsidRPr="00007DCA">
        <w:rPr>
          <w:rFonts w:ascii="Monaco" w:hAnsi="Monaco" w:cs="Courier New"/>
          <w:color w:val="055BE0"/>
          <w:sz w:val="21"/>
          <w:szCs w:val="21"/>
        </w:rPr>
        <w:t>=</w:t>
      </w:r>
      <w:r w:rsidRPr="00007DCA">
        <w:rPr>
          <w:rFonts w:ascii="Monaco" w:hAnsi="Monaco" w:cs="Courier New"/>
          <w:sz w:val="21"/>
          <w:szCs w:val="21"/>
        </w:rPr>
        <w:t xml:space="preserve"> train_data[</w:t>
      </w:r>
      <w:r w:rsidRPr="00007DCA">
        <w:rPr>
          <w:rFonts w:ascii="Monaco" w:hAnsi="Monaco" w:cs="Courier New"/>
          <w:color w:val="BA2121"/>
          <w:sz w:val="21"/>
          <w:szCs w:val="21"/>
        </w:rPr>
        <w:t>"image_id"</w:t>
      </w:r>
      <w:r w:rsidRPr="00007DCA">
        <w:rPr>
          <w:rFonts w:ascii="Monaco" w:hAnsi="Monaco" w:cs="Courier New"/>
          <w:sz w:val="21"/>
          <w:szCs w:val="21"/>
        </w:rPr>
        <w:t>][:</w:t>
      </w:r>
      <w:r w:rsidRPr="00007DCA">
        <w:rPr>
          <w:rFonts w:ascii="Monaco" w:hAnsi="Monaco" w:cs="Courier New"/>
          <w:color w:val="666666"/>
          <w:sz w:val="21"/>
          <w:szCs w:val="21"/>
        </w:rPr>
        <w:t>10</w:t>
      </w:r>
      <w:r w:rsidRPr="00007DCA">
        <w:rPr>
          <w:rFonts w:ascii="Monaco" w:hAnsi="Monaco" w:cs="Courier New"/>
          <w:sz w:val="21"/>
          <w:szCs w:val="21"/>
        </w:rPr>
        <w:t>]</w:t>
      </w:r>
      <w:r w:rsidRPr="00007DCA">
        <w:rPr>
          <w:rFonts w:ascii="Monaco" w:hAnsi="Monaco" w:cs="Courier New"/>
          <w:color w:val="055BE0"/>
          <w:sz w:val="21"/>
          <w:szCs w:val="21"/>
        </w:rPr>
        <w:t>.</w:t>
      </w:r>
      <w:r w:rsidRPr="00007DCA">
        <w:rPr>
          <w:rFonts w:ascii="Monaco" w:hAnsi="Monaco" w:cs="Courier New"/>
          <w:sz w:val="21"/>
          <w:szCs w:val="21"/>
        </w:rPr>
        <w:t>apply(load_image)</w:t>
      </w:r>
    </w:p>
    <w:p w:rsidR="00277063" w:rsidRDefault="00277063">
      <w:pPr>
        <w:rPr>
          <w:rFonts w:ascii="Calibri" w:hAnsi="Calibri" w:cs="Calibri"/>
        </w:rPr>
      </w:pPr>
    </w:p>
    <w:p w:rsidR="00277063" w:rsidRDefault="00291237">
      <w:pPr>
        <w:rPr>
          <w:rFonts w:ascii="Calibri" w:hAnsi="Calibri" w:cs="Calibri"/>
        </w:rPr>
      </w:pPr>
      <w:r w:rsidRPr="002417AF">
        <w:rPr>
          <w:rFonts w:ascii="Calibri" w:hAnsi="Calibri" w:cs="Calibri"/>
        </w:rPr>
        <w:t xml:space="preserve">Let’s load a single image </w:t>
      </w:r>
      <w:ins w:id="3" w:author="Lucy Wan" w:date="2021-11-29T11:47:00Z">
        <w:r w:rsidR="00105BAF" w:rsidRPr="002417AF">
          <w:rPr>
            <w:rFonts w:ascii="Calibri" w:hAnsi="Calibri" w:cs="Calibri"/>
          </w:rPr>
          <w:t>so we</w:t>
        </w:r>
      </w:ins>
      <w:r w:rsidRPr="002417AF">
        <w:rPr>
          <w:rFonts w:ascii="Calibri" w:hAnsi="Calibri" w:cs="Calibri"/>
        </w:rPr>
        <w:t xml:space="preserve"> know what our reference is:</w:t>
      </w:r>
    </w:p>
    <w:p w:rsidR="008102E4" w:rsidRDefault="008102E4">
      <w:pPr>
        <w:rPr>
          <w:rFonts w:ascii="Calibri" w:hAnsi="Calibri" w:cs="Calibri"/>
        </w:rPr>
      </w:pPr>
    </w:p>
    <w:p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 xml:space="preserve">curr_img </w:t>
      </w:r>
      <w:r w:rsidRPr="002A4EAF">
        <w:rPr>
          <w:rFonts w:ascii="Monaco" w:hAnsi="Monaco" w:cs="Courier New"/>
          <w:color w:val="055BE0"/>
          <w:sz w:val="21"/>
          <w:szCs w:val="21"/>
        </w:rPr>
        <w:t>=</w:t>
      </w:r>
      <w:r w:rsidRPr="002A4EAF">
        <w:rPr>
          <w:rFonts w:ascii="Monaco" w:hAnsi="Monaco" w:cs="Courier New"/>
          <w:sz w:val="21"/>
          <w:szCs w:val="21"/>
        </w:rPr>
        <w:t xml:space="preserve"> train_images[</w:t>
      </w:r>
      <w:r w:rsidRPr="002A4EAF">
        <w:rPr>
          <w:rFonts w:ascii="Monaco" w:hAnsi="Monaco" w:cs="Courier New"/>
          <w:color w:val="666666"/>
          <w:sz w:val="21"/>
          <w:szCs w:val="21"/>
        </w:rPr>
        <w:t>7</w:t>
      </w:r>
      <w:r w:rsidRPr="002A4EAF">
        <w:rPr>
          <w:rFonts w:ascii="Monaco" w:hAnsi="Monaco" w:cs="Courier New"/>
          <w:sz w:val="21"/>
          <w:szCs w:val="21"/>
        </w:rPr>
        <w:t>]</w:t>
      </w:r>
    </w:p>
    <w:p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plt</w:t>
      </w:r>
      <w:r w:rsidRPr="002A4EAF">
        <w:rPr>
          <w:rFonts w:ascii="Monaco" w:hAnsi="Monaco" w:cs="Courier New"/>
          <w:color w:val="055BE0"/>
          <w:sz w:val="21"/>
          <w:szCs w:val="21"/>
        </w:rPr>
        <w:t>.</w:t>
      </w:r>
      <w:r w:rsidRPr="002A4EAF">
        <w:rPr>
          <w:rFonts w:ascii="Monaco" w:hAnsi="Monaco" w:cs="Courier New"/>
          <w:sz w:val="21"/>
          <w:szCs w:val="21"/>
        </w:rPr>
        <w:t xml:space="preserve">figure(figsize </w:t>
      </w:r>
      <w:r w:rsidRPr="002A4EAF">
        <w:rPr>
          <w:rFonts w:ascii="Monaco" w:hAnsi="Monaco" w:cs="Courier New"/>
          <w:color w:val="055BE0"/>
          <w:sz w:val="21"/>
          <w:szCs w:val="21"/>
        </w:rPr>
        <w:t>=</w:t>
      </w:r>
      <w:r w:rsidRPr="002A4EAF">
        <w:rPr>
          <w:rFonts w:ascii="Monaco" w:hAnsi="Monaco" w:cs="Courier New"/>
          <w:sz w:val="21"/>
          <w:szCs w:val="21"/>
        </w:rPr>
        <w:t xml:space="preserve"> (</w:t>
      </w:r>
      <w:r w:rsidRPr="002A4EAF">
        <w:rPr>
          <w:rFonts w:ascii="Monaco" w:hAnsi="Monaco" w:cs="Courier New"/>
          <w:color w:val="666666"/>
          <w:sz w:val="21"/>
          <w:szCs w:val="21"/>
        </w:rPr>
        <w:t>15</w:t>
      </w:r>
      <w:r w:rsidRPr="002A4EAF">
        <w:rPr>
          <w:rFonts w:ascii="Monaco" w:hAnsi="Monaco" w:cs="Courier New"/>
          <w:sz w:val="21"/>
          <w:szCs w:val="21"/>
        </w:rPr>
        <w:t>,</w:t>
      </w:r>
      <w:r w:rsidRPr="002A4EAF">
        <w:rPr>
          <w:rFonts w:ascii="Monaco" w:hAnsi="Monaco" w:cs="Courier New"/>
          <w:color w:val="666666"/>
          <w:sz w:val="21"/>
          <w:szCs w:val="21"/>
        </w:rPr>
        <w:t>15</w:t>
      </w:r>
      <w:r w:rsidRPr="002A4EAF">
        <w:rPr>
          <w:rFonts w:ascii="Monaco" w:hAnsi="Monaco" w:cs="Courier New"/>
          <w:sz w:val="21"/>
          <w:szCs w:val="21"/>
        </w:rPr>
        <w:t>))</w:t>
      </w:r>
    </w:p>
    <w:p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plt</w:t>
      </w:r>
      <w:r w:rsidRPr="002A4EAF">
        <w:rPr>
          <w:rFonts w:ascii="Monaco" w:hAnsi="Monaco" w:cs="Courier New"/>
          <w:color w:val="055BE0"/>
          <w:sz w:val="21"/>
          <w:szCs w:val="21"/>
        </w:rPr>
        <w:t>.</w:t>
      </w:r>
      <w:r w:rsidRPr="002A4EAF">
        <w:rPr>
          <w:rFonts w:ascii="Monaco" w:hAnsi="Monaco" w:cs="Courier New"/>
          <w:sz w:val="21"/>
          <w:szCs w:val="21"/>
        </w:rPr>
        <w:t>imshow(curr_img)</w:t>
      </w:r>
    </w:p>
    <w:p w:rsidR="002A4EAF" w:rsidRPr="002A4EAF" w:rsidRDefault="002A4EAF" w:rsidP="002A4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4EAF">
        <w:rPr>
          <w:rFonts w:ascii="Monaco" w:hAnsi="Monaco" w:cs="Courier New"/>
          <w:sz w:val="21"/>
          <w:szCs w:val="21"/>
        </w:rPr>
        <w:t>plt</w:t>
      </w:r>
      <w:r w:rsidRPr="002A4EAF">
        <w:rPr>
          <w:rFonts w:ascii="Monaco" w:hAnsi="Monaco" w:cs="Courier New"/>
          <w:color w:val="055BE0"/>
          <w:sz w:val="21"/>
          <w:szCs w:val="21"/>
        </w:rPr>
        <w:t>.</w:t>
      </w:r>
      <w:r w:rsidRPr="002A4EAF">
        <w:rPr>
          <w:rFonts w:ascii="Monaco" w:hAnsi="Monaco" w:cs="Courier New"/>
          <w:sz w:val="21"/>
          <w:szCs w:val="21"/>
        </w:rPr>
        <w:t>axis(</w:t>
      </w:r>
      <w:r w:rsidRPr="002A4EAF">
        <w:rPr>
          <w:rFonts w:ascii="Monaco" w:hAnsi="Monaco" w:cs="Courier New"/>
          <w:color w:val="BB2323"/>
          <w:sz w:val="21"/>
          <w:szCs w:val="21"/>
        </w:rPr>
        <w:t>'off'</w:t>
      </w:r>
      <w:r w:rsidRPr="002A4EAF">
        <w:rPr>
          <w:rFonts w:ascii="Monaco" w:hAnsi="Monaco" w:cs="Courier New"/>
          <w:sz w:val="21"/>
          <w:szCs w:val="21"/>
        </w:rPr>
        <w:t>)</w:t>
      </w:r>
    </w:p>
    <w:p w:rsidR="002A4EAF" w:rsidRDefault="002A4EAF">
      <w:pPr>
        <w:rPr>
          <w:rFonts w:ascii="Calibri" w:hAnsi="Calibri" w:cs="Calibri"/>
        </w:rPr>
      </w:pPr>
    </w:p>
    <w:p w:rsidR="0069369A" w:rsidRDefault="002C1ABB" w:rsidP="00B11108">
      <w:pPr>
        <w:jc w:val="center"/>
        <w:rPr>
          <w:rFonts w:ascii="Calibri" w:hAnsi="Calibri" w:cs="Calibri"/>
        </w:rPr>
      </w:pPr>
      <w:r>
        <w:rPr>
          <w:rFonts w:ascii="Calibri" w:hAnsi="Calibri" w:cs="Calibri"/>
          <w:noProof/>
          <w:lang w:val="it-IT" w:eastAsia="ja-JP"/>
        </w:rPr>
        <w:drawing>
          <wp:inline distT="0" distB="0" distL="0" distR="0">
            <wp:extent cx="4294800" cy="3240000"/>
            <wp:effectExtent l="0" t="0" r="0" b="0"/>
            <wp:docPr id="38" name="Obraz 38" descr="Obraz zawierający podłoże, roślina, zewnętrzne, ziel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podłoże, roślina, zewnętrzne, zielony&#10;&#10;Opis wygenerowany automatyczni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94800" cy="3240000"/>
                    </a:xfrm>
                    <a:prstGeom prst="rect">
                      <a:avLst/>
                    </a:prstGeom>
                  </pic:spPr>
                </pic:pic>
              </a:graphicData>
            </a:graphic>
          </wp:inline>
        </w:drawing>
      </w:r>
    </w:p>
    <w:p w:rsidR="00277063" w:rsidRPr="002417AF" w:rsidRDefault="00277063" w:rsidP="00105BAF">
      <w:pPr>
        <w:pStyle w:val="FigurePACKT"/>
        <w:rPr>
          <w:rFonts w:ascii="Calibri" w:hAnsi="Calibri" w:cs="Calibri"/>
          <w:lang w:val="en-US"/>
        </w:rPr>
      </w:pPr>
    </w:p>
    <w:p w:rsidR="00A73683" w:rsidRDefault="00105BAF" w:rsidP="00A73683">
      <w:pPr>
        <w:pStyle w:val="FigureCaptionPACKT"/>
        <w:rPr>
          <w:rFonts w:ascii="Calibri" w:hAnsi="Calibri" w:cs="Calibri"/>
        </w:rPr>
      </w:pPr>
      <w:r w:rsidRPr="00217E17">
        <w:rPr>
          <w:rFonts w:ascii="Calibri" w:hAnsi="Calibri" w:cs="Calibri"/>
        </w:rPr>
        <w:t>Figure 10.</w:t>
      </w:r>
      <w:r w:rsidR="006902C1">
        <w:rPr>
          <w:rFonts w:ascii="Calibri" w:hAnsi="Calibri" w:cs="Calibri"/>
        </w:rPr>
        <w:t>6</w:t>
      </w:r>
      <w:r w:rsidRPr="00217E17">
        <w:rPr>
          <w:rFonts w:ascii="Calibri" w:hAnsi="Calibri" w:cs="Calibri"/>
        </w:rPr>
        <w:t>:</w:t>
      </w:r>
      <w:r w:rsidR="00D0652B">
        <w:rPr>
          <w:rFonts w:ascii="Calibri" w:hAnsi="Calibri" w:cs="Calibri"/>
        </w:rPr>
        <w:t xml:space="preserve"> Reference image</w:t>
      </w:r>
    </w:p>
    <w:p w:rsidR="00A73683" w:rsidRPr="00A73683" w:rsidRDefault="0036111A" w:rsidP="00A73683">
      <w:pPr>
        <w:pStyle w:val="FigureCaptionPACKT"/>
        <w:jc w:val="left"/>
        <w:rPr>
          <w:rFonts w:ascii="Calibri" w:hAnsi="Calibri" w:cs="Calibri"/>
          <w:sz w:val="24"/>
          <w:szCs w:val="24"/>
        </w:rPr>
      </w:pPr>
      <w:r>
        <w:rPr>
          <w:rFonts w:ascii="Calibri" w:hAnsi="Calibri" w:cs="Calibri"/>
          <w:sz w:val="24"/>
          <w:szCs w:val="24"/>
        </w:rPr>
        <w:t xml:space="preserve">In the following sections, we will demonstrate how to generate augmented images </w:t>
      </w:r>
      <w:r w:rsidR="00182325">
        <w:rPr>
          <w:rFonts w:ascii="Calibri" w:hAnsi="Calibri" w:cs="Calibri"/>
          <w:sz w:val="24"/>
          <w:szCs w:val="24"/>
        </w:rPr>
        <w:t xml:space="preserve">using </w:t>
      </w:r>
      <w:r w:rsidR="00172ADE">
        <w:rPr>
          <w:rFonts w:ascii="Calibri" w:hAnsi="Calibri" w:cs="Calibri"/>
          <w:sz w:val="24"/>
          <w:szCs w:val="24"/>
        </w:rPr>
        <w:t xml:space="preserve">both built-in Keras functionality and the </w:t>
      </w:r>
      <w:proofErr w:type="spellStart"/>
      <w:r w:rsidR="00172ADE">
        <w:rPr>
          <w:rFonts w:ascii="Calibri" w:hAnsi="Calibri" w:cs="Calibri"/>
          <w:sz w:val="24"/>
          <w:szCs w:val="24"/>
        </w:rPr>
        <w:t>albumentations</w:t>
      </w:r>
      <w:proofErr w:type="spellEnd"/>
      <w:r w:rsidR="00172ADE">
        <w:rPr>
          <w:rFonts w:ascii="Calibri" w:hAnsi="Calibri" w:cs="Calibri"/>
          <w:sz w:val="24"/>
          <w:szCs w:val="24"/>
        </w:rPr>
        <w:t xml:space="preserve"> library</w:t>
      </w:r>
      <w:r w:rsidR="00534754">
        <w:rPr>
          <w:rFonts w:ascii="Calibri" w:hAnsi="Calibri" w:cs="Calibri"/>
          <w:sz w:val="24"/>
          <w:szCs w:val="24"/>
        </w:rPr>
        <w:t>.</w:t>
      </w:r>
    </w:p>
    <w:p w:rsidR="00277063" w:rsidRPr="002417AF" w:rsidRDefault="00291237">
      <w:pPr>
        <w:pStyle w:val="Titolo2"/>
        <w:rPr>
          <w:rFonts w:ascii="Calibri" w:hAnsi="Calibri" w:cs="Calibri"/>
          <w:lang w:val="en-US"/>
        </w:rPr>
      </w:pPr>
      <w:r w:rsidRPr="002417AF">
        <w:rPr>
          <w:rFonts w:ascii="Calibri" w:hAnsi="Calibri" w:cs="Calibri"/>
          <w:lang w:val="en-US"/>
        </w:rPr>
        <w:t>Keras built-in</w:t>
      </w:r>
      <w:r w:rsidR="004938B5" w:rsidRPr="002417AF">
        <w:rPr>
          <w:rFonts w:ascii="Calibri" w:hAnsi="Calibri" w:cs="Calibri"/>
          <w:lang w:val="en-US"/>
        </w:rPr>
        <w:t xml:space="preserve"> augmentations</w:t>
      </w:r>
    </w:p>
    <w:p w:rsidR="004938B5" w:rsidRPr="002417AF" w:rsidRDefault="00F702E3">
      <w:pPr>
        <w:pStyle w:val="paragraph"/>
        <w:spacing w:beforeAutospacing="0" w:afterAutospacing="0"/>
        <w:textAlignment w:val="baseline"/>
        <w:rPr>
          <w:ins w:id="4" w:author="BANACHEWICZ, Konrad" w:date="2021-12-13T15:54:00Z"/>
          <w:rFonts w:ascii="Calibri" w:hAnsi="Calibri" w:cs="Calibri"/>
          <w:szCs w:val="22"/>
        </w:rPr>
      </w:pPr>
      <w:r w:rsidRPr="002417AF">
        <w:rPr>
          <w:rFonts w:ascii="Calibri" w:hAnsi="Calibri" w:cs="Calibri"/>
          <w:szCs w:val="22"/>
        </w:rPr>
        <w:t xml:space="preserve">The </w:t>
      </w:r>
      <w:r w:rsidR="00291237" w:rsidRPr="002417AF">
        <w:rPr>
          <w:rFonts w:ascii="Calibri" w:hAnsi="Calibri" w:cs="Calibri"/>
          <w:szCs w:val="22"/>
        </w:rPr>
        <w:t>Keras library has a built-in functionality for augmentations. While not as extensive as dedicated packages (albumentations, or others mentioned earlier), it has an advantage of easy integration with your code</w:t>
      </w:r>
      <w:r w:rsidR="00142F2D" w:rsidRPr="002417AF">
        <w:rPr>
          <w:rFonts w:ascii="Calibri" w:hAnsi="Calibri" w:cs="Calibri"/>
          <w:szCs w:val="22"/>
        </w:rPr>
        <w:t xml:space="preserve">: </w:t>
      </w:r>
      <w:r w:rsidR="00A7436E" w:rsidRPr="002417AF">
        <w:rPr>
          <w:rFonts w:ascii="Calibri" w:hAnsi="Calibri" w:cs="Calibri"/>
          <w:szCs w:val="22"/>
        </w:rPr>
        <w:t xml:space="preserve">we do not need a separate code </w:t>
      </w:r>
      <w:r w:rsidR="00E330AF" w:rsidRPr="002417AF">
        <w:rPr>
          <w:rFonts w:ascii="Calibri" w:hAnsi="Calibri" w:cs="Calibri"/>
          <w:szCs w:val="22"/>
        </w:rPr>
        <w:t xml:space="preserve">block for defining the augmentation transformations, but can incorporate them inside </w:t>
      </w:r>
      <w:r w:rsidR="00AA17A9" w:rsidRPr="002417AF">
        <w:rPr>
          <w:rFonts w:ascii="Calibri" w:hAnsi="Calibri" w:cs="Calibri"/>
          <w:szCs w:val="22"/>
        </w:rPr>
        <w:t>ImageDataGenerator – a functionality we are likely to be using anyway</w:t>
      </w:r>
      <w:r w:rsidR="00291237" w:rsidRPr="002417AF">
        <w:rPr>
          <w:rFonts w:ascii="Calibri" w:hAnsi="Calibri" w:cs="Calibri"/>
          <w:szCs w:val="22"/>
        </w:rPr>
        <w:t xml:space="preserve">. </w:t>
      </w:r>
    </w:p>
    <w:p w:rsidR="0004757B" w:rsidRPr="002417AF" w:rsidRDefault="0004757B">
      <w:pPr>
        <w:pStyle w:val="paragraph"/>
        <w:spacing w:beforeAutospacing="0" w:afterAutospacing="0"/>
        <w:textAlignment w:val="baseline"/>
        <w:rPr>
          <w:ins w:id="5" w:author="Lucy Wan" w:date="2021-11-29T11:54:00Z"/>
          <w:rFonts w:ascii="Calibri" w:hAnsi="Calibri" w:cs="Calibri"/>
          <w:szCs w:val="22"/>
        </w:rPr>
      </w:pPr>
    </w:p>
    <w:p w:rsidR="00277063" w:rsidRPr="002417AF" w:rsidRDefault="00291237">
      <w:pPr>
        <w:pStyle w:val="paragraph"/>
        <w:spacing w:beforeAutospacing="0" w:afterAutospacing="0"/>
        <w:textAlignment w:val="baseline"/>
        <w:rPr>
          <w:rFonts w:ascii="Calibri" w:hAnsi="Calibri" w:cs="Calibri"/>
          <w:szCs w:val="22"/>
        </w:rPr>
      </w:pPr>
      <w:r w:rsidRPr="002417AF">
        <w:rPr>
          <w:rFonts w:ascii="Calibri" w:hAnsi="Calibri" w:cs="Calibri"/>
          <w:szCs w:val="22"/>
        </w:rPr>
        <w:t xml:space="preserve">The first </w:t>
      </w:r>
      <w:r w:rsidR="005D76B5" w:rsidRPr="002417AF">
        <w:rPr>
          <w:rFonts w:ascii="Calibri" w:hAnsi="Calibri" w:cs="Calibri"/>
          <w:szCs w:val="22"/>
        </w:rPr>
        <w:t xml:space="preserve">Keras </w:t>
      </w:r>
      <w:r w:rsidRPr="002417AF">
        <w:rPr>
          <w:rFonts w:ascii="Calibri" w:hAnsi="Calibri" w:cs="Calibri"/>
          <w:szCs w:val="22"/>
        </w:rPr>
        <w:t xml:space="preserve">approach </w:t>
      </w:r>
      <w:r w:rsidR="00F702E3" w:rsidRPr="002417AF">
        <w:rPr>
          <w:rFonts w:ascii="Calibri" w:hAnsi="Calibri" w:cs="Calibri"/>
          <w:szCs w:val="22"/>
        </w:rPr>
        <w:t xml:space="preserve">we </w:t>
      </w:r>
      <w:r w:rsidR="00A15FFC" w:rsidRPr="009A570B">
        <w:rPr>
          <w:rFonts w:ascii="Calibri" w:hAnsi="Calibri" w:cs="Calibri"/>
          <w:szCs w:val="22"/>
          <w:lang w:val="en-US"/>
        </w:rPr>
        <w:t>examine</w:t>
      </w:r>
      <w:r w:rsidR="00F702E3" w:rsidRPr="002417AF">
        <w:rPr>
          <w:rFonts w:ascii="Calibri" w:hAnsi="Calibri" w:cs="Calibri"/>
          <w:szCs w:val="22"/>
        </w:rPr>
        <w:t xml:space="preserve"> </w:t>
      </w:r>
      <w:r w:rsidRPr="002417AF">
        <w:rPr>
          <w:rFonts w:ascii="Calibri" w:hAnsi="Calibri" w:cs="Calibri"/>
          <w:szCs w:val="22"/>
        </w:rPr>
        <w:t>is based upon the ImageDataGenerator class: as the name suggests, it can be used to generate batches of image data with real-time data augmentations.</w:t>
      </w:r>
    </w:p>
    <w:p w:rsidR="00277063" w:rsidRPr="00313432" w:rsidRDefault="00291237">
      <w:pPr>
        <w:pStyle w:val="Titolo3"/>
        <w:rPr>
          <w:rFonts w:ascii="Calibri" w:hAnsi="Calibri" w:cs="Calibri"/>
          <w:lang w:val="en-US"/>
        </w:rPr>
      </w:pPr>
      <w:proofErr w:type="spellStart"/>
      <w:r w:rsidRPr="00313432">
        <w:rPr>
          <w:rFonts w:ascii="Calibri" w:hAnsi="Calibri" w:cs="Calibri"/>
          <w:lang w:val="en-US"/>
        </w:rPr>
        <w:t>ImageDataGenerator</w:t>
      </w:r>
      <w:proofErr w:type="spellEnd"/>
      <w:r w:rsidRPr="00313432">
        <w:rPr>
          <w:rFonts w:ascii="Calibri" w:hAnsi="Calibri" w:cs="Calibri"/>
          <w:lang w:val="en-US"/>
        </w:rPr>
        <w:t xml:space="preserve"> approach</w:t>
      </w:r>
    </w:p>
    <w:p w:rsidR="00277063" w:rsidRDefault="00291237">
      <w:pPr>
        <w:rPr>
          <w:rFonts w:ascii="Calibri" w:hAnsi="Calibri" w:cs="Calibri"/>
        </w:rPr>
      </w:pPr>
      <w:r w:rsidRPr="002417AF">
        <w:rPr>
          <w:rFonts w:ascii="Calibri" w:hAnsi="Calibri" w:cs="Calibri"/>
        </w:rPr>
        <w:t xml:space="preserve">We begin by instantiating an object of class ImageDataGenerator in the following manner: </w:t>
      </w:r>
    </w:p>
    <w:p w:rsidR="007E4A1B" w:rsidRDefault="007E4A1B">
      <w:pPr>
        <w:rPr>
          <w:rFonts w:ascii="Calibri" w:hAnsi="Calibri" w:cs="Calibri"/>
        </w:rPr>
      </w:pPr>
    </w:p>
    <w:p w:rsidR="007E4A1B" w:rsidRPr="007E4A1B" w:rsidRDefault="007E4A1B" w:rsidP="007E4A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E4A1B">
        <w:rPr>
          <w:rFonts w:ascii="Monaco" w:hAnsi="Monaco" w:cs="Courier New"/>
          <w:color w:val="007B00"/>
          <w:sz w:val="21"/>
          <w:szCs w:val="21"/>
        </w:rPr>
        <w:t>import</w:t>
      </w:r>
      <w:r w:rsidRPr="007E4A1B">
        <w:rPr>
          <w:rFonts w:ascii="Monaco" w:hAnsi="Monaco" w:cs="Courier New"/>
          <w:sz w:val="21"/>
          <w:szCs w:val="21"/>
        </w:rPr>
        <w:t xml:space="preserve"> tensorflow </w:t>
      </w:r>
      <w:r w:rsidRPr="007E4A1B">
        <w:rPr>
          <w:rFonts w:ascii="Monaco" w:hAnsi="Monaco" w:cs="Courier New"/>
          <w:color w:val="007B00"/>
          <w:sz w:val="21"/>
          <w:szCs w:val="21"/>
        </w:rPr>
        <w:t>as</w:t>
      </w:r>
      <w:r w:rsidRPr="007E4A1B">
        <w:rPr>
          <w:rFonts w:ascii="Monaco" w:hAnsi="Monaco" w:cs="Courier New"/>
          <w:sz w:val="21"/>
          <w:szCs w:val="21"/>
        </w:rPr>
        <w:t xml:space="preserve"> tf</w:t>
      </w:r>
    </w:p>
    <w:p w:rsidR="007E4A1B" w:rsidRPr="007E4A1B" w:rsidRDefault="007E4A1B" w:rsidP="007E4A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E4A1B">
        <w:rPr>
          <w:rFonts w:ascii="Monaco" w:hAnsi="Monaco" w:cs="Courier New"/>
          <w:color w:val="007B00"/>
          <w:sz w:val="21"/>
          <w:szCs w:val="21"/>
        </w:rPr>
        <w:t>from</w:t>
      </w:r>
      <w:r w:rsidRPr="007E4A1B">
        <w:rPr>
          <w:rFonts w:ascii="Monaco" w:hAnsi="Monaco" w:cs="Courier New"/>
          <w:sz w:val="21"/>
          <w:szCs w:val="21"/>
        </w:rPr>
        <w:t xml:space="preserve"> tensorflow.keras.preprocessing.image </w:t>
      </w:r>
      <w:r w:rsidRPr="007E4A1B">
        <w:rPr>
          <w:rFonts w:ascii="Monaco" w:hAnsi="Monaco" w:cs="Courier New"/>
          <w:color w:val="007B00"/>
          <w:sz w:val="21"/>
          <w:szCs w:val="21"/>
        </w:rPr>
        <w:t>import</w:t>
      </w:r>
      <w:r w:rsidRPr="007E4A1B">
        <w:rPr>
          <w:rFonts w:ascii="Monaco" w:hAnsi="Monaco" w:cs="Courier New"/>
          <w:sz w:val="21"/>
          <w:szCs w:val="21"/>
        </w:rPr>
        <w:t xml:space="preserve"> ImageDataGenerator,array_to_img, img_to_array, load_img </w:t>
      </w:r>
    </w:p>
    <w:p w:rsidR="007E4A1B" w:rsidRDefault="007E4A1B">
      <w:pPr>
        <w:rPr>
          <w:rFonts w:ascii="Calibri" w:hAnsi="Calibri" w:cs="Calibri"/>
        </w:rPr>
      </w:pP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datagen </w:t>
      </w:r>
      <w:r w:rsidRPr="005E6478">
        <w:rPr>
          <w:rFonts w:ascii="Monaco" w:hAnsi="Monaco" w:cs="Courier New"/>
          <w:color w:val="055BE0"/>
          <w:sz w:val="21"/>
          <w:szCs w:val="21"/>
        </w:rPr>
        <w:t>=</w:t>
      </w:r>
      <w:r w:rsidRPr="005E6478">
        <w:rPr>
          <w:rFonts w:ascii="Monaco" w:hAnsi="Monaco" w:cs="Courier New"/>
          <w:sz w:val="21"/>
          <w:szCs w:val="21"/>
        </w:rPr>
        <w:t xml:space="preserve"> ImageDataGenerator( </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rotation_range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40</w:t>
      </w:r>
      <w:r w:rsidRPr="005E6478">
        <w:rPr>
          <w:rFonts w:ascii="Monaco" w:hAnsi="Monaco" w:cs="Courier New"/>
          <w:sz w:val="21"/>
          <w:szCs w:val="21"/>
        </w:rPr>
        <w:t xml:space="preserve">, </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shear_range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0.2</w:t>
      </w:r>
      <w:r w:rsidRPr="005E6478">
        <w:rPr>
          <w:rFonts w:ascii="Monaco" w:hAnsi="Monaco" w:cs="Courier New"/>
          <w:sz w:val="21"/>
          <w:szCs w:val="21"/>
        </w:rPr>
        <w:t xml:space="preserve">, </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zoom_range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0.2</w:t>
      </w:r>
      <w:r w:rsidRPr="005E6478">
        <w:rPr>
          <w:rFonts w:ascii="Monaco" w:hAnsi="Monaco" w:cs="Courier New"/>
          <w:sz w:val="21"/>
          <w:szCs w:val="21"/>
        </w:rPr>
        <w:t xml:space="preserve">, </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horizontal_flip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3D7E7E"/>
          <w:sz w:val="21"/>
          <w:szCs w:val="21"/>
        </w:rPr>
        <w:t>True</w:t>
      </w:r>
      <w:r w:rsidRPr="005E6478">
        <w:rPr>
          <w:rFonts w:ascii="Monaco" w:hAnsi="Monaco" w:cs="Courier New"/>
          <w:sz w:val="21"/>
          <w:szCs w:val="21"/>
        </w:rPr>
        <w:t xml:space="preserve">, </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brightness_range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0.5</w:t>
      </w:r>
      <w:r w:rsidRPr="005E6478">
        <w:rPr>
          <w:rFonts w:ascii="Monaco" w:hAnsi="Monaco" w:cs="Courier New"/>
          <w:sz w:val="21"/>
          <w:szCs w:val="21"/>
        </w:rPr>
        <w:t xml:space="preserve">, </w:t>
      </w:r>
      <w:r w:rsidRPr="005E6478">
        <w:rPr>
          <w:rFonts w:ascii="Monaco" w:hAnsi="Monaco" w:cs="Courier New"/>
          <w:color w:val="666666"/>
          <w:sz w:val="21"/>
          <w:szCs w:val="21"/>
        </w:rPr>
        <w:t>1.5</w:t>
      </w:r>
      <w:r w:rsidRPr="005E6478">
        <w:rPr>
          <w:rFonts w:ascii="Monaco" w:hAnsi="Monaco" w:cs="Courier New"/>
          <w:sz w:val="21"/>
          <w:szCs w:val="21"/>
        </w:rPr>
        <w:t xml:space="preserve">)) </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curr_img_array </w:t>
      </w:r>
      <w:r w:rsidRPr="005E6478">
        <w:rPr>
          <w:rFonts w:ascii="Monaco" w:hAnsi="Monaco" w:cs="Courier New"/>
          <w:color w:val="055BE0"/>
          <w:sz w:val="21"/>
          <w:szCs w:val="21"/>
        </w:rPr>
        <w:t>=</w:t>
      </w:r>
      <w:r w:rsidRPr="005E6478">
        <w:rPr>
          <w:rFonts w:ascii="Monaco" w:hAnsi="Monaco" w:cs="Courier New"/>
          <w:sz w:val="21"/>
          <w:szCs w:val="21"/>
        </w:rPr>
        <w:t xml:space="preserve"> img_to_array(curr_img)</w:t>
      </w:r>
    </w:p>
    <w:p w:rsidR="00576425" w:rsidRPr="005E6478" w:rsidRDefault="00576425" w:rsidP="005764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curr_img_array </w:t>
      </w:r>
      <w:r w:rsidRPr="005E6478">
        <w:rPr>
          <w:rFonts w:ascii="Monaco" w:hAnsi="Monaco" w:cs="Courier New"/>
          <w:color w:val="055BE0"/>
          <w:sz w:val="21"/>
          <w:szCs w:val="21"/>
        </w:rPr>
        <w:t>=</w:t>
      </w:r>
      <w:r w:rsidRPr="005E6478">
        <w:rPr>
          <w:rFonts w:ascii="Monaco" w:hAnsi="Monaco" w:cs="Courier New"/>
          <w:sz w:val="21"/>
          <w:szCs w:val="21"/>
        </w:rPr>
        <w:t xml:space="preserve"> curr_img_array</w:t>
      </w:r>
      <w:r w:rsidRPr="005E6478">
        <w:rPr>
          <w:rFonts w:ascii="Monaco" w:hAnsi="Monaco" w:cs="Courier New"/>
          <w:color w:val="055BE0"/>
          <w:sz w:val="21"/>
          <w:szCs w:val="21"/>
        </w:rPr>
        <w:t>.</w:t>
      </w:r>
      <w:r w:rsidRPr="005E6478">
        <w:rPr>
          <w:rFonts w:ascii="Monaco" w:hAnsi="Monaco" w:cs="Courier New"/>
          <w:sz w:val="21"/>
          <w:szCs w:val="21"/>
        </w:rPr>
        <w:t>reshape((</w:t>
      </w:r>
      <w:r w:rsidRPr="005E6478">
        <w:rPr>
          <w:rFonts w:ascii="Monaco" w:hAnsi="Monaco" w:cs="Courier New"/>
          <w:color w:val="666666"/>
          <w:sz w:val="21"/>
          <w:szCs w:val="21"/>
        </w:rPr>
        <w:t>1</w:t>
      </w:r>
      <w:r w:rsidRPr="005E6478">
        <w:rPr>
          <w:rFonts w:ascii="Monaco" w:hAnsi="Monaco" w:cs="Courier New"/>
          <w:sz w:val="21"/>
          <w:szCs w:val="21"/>
        </w:rPr>
        <w:t xml:space="preserve">,) </w:t>
      </w:r>
      <w:r w:rsidRPr="005E6478">
        <w:rPr>
          <w:rFonts w:ascii="Monaco" w:hAnsi="Monaco" w:cs="Courier New"/>
          <w:color w:val="055BE0"/>
          <w:sz w:val="21"/>
          <w:szCs w:val="21"/>
        </w:rPr>
        <w:t>+</w:t>
      </w:r>
      <w:r w:rsidRPr="005E6478">
        <w:rPr>
          <w:rFonts w:ascii="Monaco" w:hAnsi="Monaco" w:cs="Courier New"/>
          <w:sz w:val="21"/>
          <w:szCs w:val="21"/>
        </w:rPr>
        <w:t xml:space="preserve"> curr_img_array</w:t>
      </w:r>
      <w:r w:rsidRPr="005E6478">
        <w:rPr>
          <w:rFonts w:ascii="Monaco" w:hAnsi="Monaco" w:cs="Courier New"/>
          <w:color w:val="055BE0"/>
          <w:sz w:val="21"/>
          <w:szCs w:val="21"/>
        </w:rPr>
        <w:t>.</w:t>
      </w:r>
      <w:r w:rsidRPr="005E6478">
        <w:rPr>
          <w:rFonts w:ascii="Monaco" w:hAnsi="Monaco" w:cs="Courier New"/>
          <w:sz w:val="21"/>
          <w:szCs w:val="21"/>
        </w:rPr>
        <w:t>shape)</w:t>
      </w:r>
    </w:p>
    <w:p w:rsidR="00277063" w:rsidRDefault="00277063">
      <w:pPr>
        <w:rPr>
          <w:ins w:id="6" w:author="BANACHEWICZ, Konrad" w:date="2021-12-17T11:54:00Z"/>
          <w:rFonts w:ascii="Calibri" w:hAnsi="Calibri" w:cs="Calibri"/>
        </w:rPr>
      </w:pPr>
    </w:p>
    <w:p w:rsidR="00576425" w:rsidRPr="002417AF" w:rsidRDefault="00576425">
      <w:pPr>
        <w:rPr>
          <w:rFonts w:ascii="Calibri" w:hAnsi="Calibri" w:cs="Calibri"/>
        </w:rPr>
      </w:pPr>
    </w:p>
    <w:p w:rsidR="00576425" w:rsidRDefault="00576425" w:rsidP="00576425">
      <w:pPr>
        <w:rPr>
          <w:rFonts w:ascii="Calibri" w:hAnsi="Calibri" w:cs="Calibri"/>
          <w:lang w:val="en-US"/>
        </w:rPr>
      </w:pPr>
      <w:r>
        <w:rPr>
          <w:rFonts w:ascii="Calibri" w:hAnsi="Calibri" w:cs="Calibri"/>
          <w:lang w:val="en-US"/>
        </w:rPr>
        <w:t xml:space="preserve">In the code above, we iterate through the images with the .flow method of the </w:t>
      </w:r>
      <w:proofErr w:type="spellStart"/>
      <w:r>
        <w:rPr>
          <w:rFonts w:ascii="Calibri" w:hAnsi="Calibri" w:cs="Calibri"/>
          <w:lang w:val="en-US"/>
        </w:rPr>
        <w:t>ImageDataGenerator</w:t>
      </w:r>
      <w:proofErr w:type="spellEnd"/>
      <w:r>
        <w:rPr>
          <w:rFonts w:ascii="Calibri" w:hAnsi="Calibri" w:cs="Calibri"/>
          <w:lang w:val="en-US"/>
        </w:rPr>
        <w:t xml:space="preserve"> object. The class provides three different functions to load the image dataset in memory and generate batches of augmented data:</w:t>
      </w:r>
    </w:p>
    <w:p w:rsidR="00576425" w:rsidRDefault="00576425" w:rsidP="00576425">
      <w:pPr>
        <w:pStyle w:val="Paragrafoelenco"/>
        <w:numPr>
          <w:ilvl w:val="0"/>
          <w:numId w:val="26"/>
        </w:numPr>
        <w:rPr>
          <w:rFonts w:ascii="Calibri" w:hAnsi="Calibri" w:cs="Calibri"/>
          <w:lang w:val="en-US"/>
        </w:rPr>
      </w:pPr>
      <w:r>
        <w:rPr>
          <w:rFonts w:ascii="Calibri" w:hAnsi="Calibri" w:cs="Calibri"/>
          <w:lang w:val="en-US"/>
        </w:rPr>
        <w:t>flow</w:t>
      </w:r>
    </w:p>
    <w:p w:rsidR="00576425" w:rsidRDefault="00576425" w:rsidP="00576425">
      <w:pPr>
        <w:pStyle w:val="Paragrafoelenco"/>
        <w:numPr>
          <w:ilvl w:val="0"/>
          <w:numId w:val="26"/>
        </w:numPr>
        <w:rPr>
          <w:rFonts w:ascii="Calibri" w:hAnsi="Calibri" w:cs="Calibri"/>
          <w:lang w:val="en-US"/>
        </w:rPr>
      </w:pPr>
      <w:proofErr w:type="spellStart"/>
      <w:r>
        <w:rPr>
          <w:rFonts w:ascii="Calibri" w:hAnsi="Calibri" w:cs="Calibri"/>
          <w:lang w:val="en-US"/>
        </w:rPr>
        <w:t>flow_from_directory</w:t>
      </w:r>
      <w:proofErr w:type="spellEnd"/>
    </w:p>
    <w:p w:rsidR="00576425" w:rsidRDefault="00576425" w:rsidP="00576425">
      <w:pPr>
        <w:pStyle w:val="Paragrafoelenco"/>
        <w:numPr>
          <w:ilvl w:val="0"/>
          <w:numId w:val="26"/>
        </w:numPr>
        <w:rPr>
          <w:rFonts w:ascii="Calibri" w:hAnsi="Calibri" w:cs="Calibri"/>
          <w:lang w:val="en-US"/>
        </w:rPr>
      </w:pPr>
      <w:proofErr w:type="spellStart"/>
      <w:r>
        <w:rPr>
          <w:rFonts w:ascii="Calibri" w:hAnsi="Calibri" w:cs="Calibri"/>
          <w:lang w:val="en-US"/>
        </w:rPr>
        <w:t>flow_from_dataframe</w:t>
      </w:r>
      <w:proofErr w:type="spellEnd"/>
    </w:p>
    <w:p w:rsidR="00576425" w:rsidRDefault="00576425" w:rsidP="00576425">
      <w:pPr>
        <w:rPr>
          <w:rFonts w:ascii="Calibri" w:hAnsi="Calibri" w:cs="Calibri"/>
          <w:lang w:val="en-US"/>
        </w:rPr>
      </w:pPr>
    </w:p>
    <w:p w:rsidR="00576425" w:rsidRPr="006D7620" w:rsidRDefault="00576425" w:rsidP="00576425">
      <w:pPr>
        <w:rPr>
          <w:rFonts w:ascii="Calibri" w:hAnsi="Calibri" w:cs="Calibri"/>
          <w:lang w:val="en-US"/>
        </w:rPr>
      </w:pPr>
      <w:r>
        <w:rPr>
          <w:rFonts w:ascii="Calibri" w:hAnsi="Calibri" w:cs="Calibri"/>
          <w:lang w:val="en-US"/>
        </w:rPr>
        <w:t xml:space="preserve">They all achieve the same </w:t>
      </w:r>
      <w:r w:rsidR="00EC7BB6">
        <w:rPr>
          <w:rFonts w:ascii="Calibri" w:hAnsi="Calibri" w:cs="Calibri"/>
          <w:lang w:val="en-US"/>
        </w:rPr>
        <w:t>objective but</w:t>
      </w:r>
      <w:r>
        <w:rPr>
          <w:rFonts w:ascii="Calibri" w:hAnsi="Calibri" w:cs="Calibri"/>
          <w:lang w:val="en-US"/>
        </w:rPr>
        <w:t xml:space="preserve"> differ</w:t>
      </w:r>
      <w:r w:rsidR="00CC7402">
        <w:rPr>
          <w:rFonts w:ascii="Calibri" w:hAnsi="Calibri" w:cs="Calibri"/>
          <w:lang w:val="en-US"/>
        </w:rPr>
        <w:t xml:space="preserve"> in the way the locations of the files are specified. In our example the images are already in memory, </w:t>
      </w:r>
      <w:r w:rsidR="00971278">
        <w:rPr>
          <w:rFonts w:ascii="Calibri" w:hAnsi="Calibri" w:cs="Calibri"/>
          <w:lang w:val="en-US"/>
        </w:rPr>
        <w:t>so we can iterate using the simplest method:</w:t>
      </w:r>
    </w:p>
    <w:p w:rsidR="00277063" w:rsidRPr="003F7708" w:rsidRDefault="00277063">
      <w:pPr>
        <w:rPr>
          <w:rFonts w:ascii="Calibri" w:hAnsi="Calibri" w:cs="Calibri"/>
          <w:lang w:val="en-US"/>
        </w:rPr>
      </w:pP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i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0</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color w:val="007B00"/>
          <w:sz w:val="21"/>
          <w:szCs w:val="21"/>
        </w:rPr>
        <w:t>for</w:t>
      </w:r>
      <w:r w:rsidRPr="005E6478">
        <w:rPr>
          <w:rFonts w:ascii="Monaco" w:hAnsi="Monaco" w:cs="Courier New"/>
          <w:sz w:val="21"/>
          <w:szCs w:val="21"/>
        </w:rPr>
        <w:t xml:space="preserve"> batch </w:t>
      </w:r>
      <w:r w:rsidRPr="005E6478">
        <w:rPr>
          <w:rFonts w:ascii="Monaco" w:hAnsi="Monaco" w:cs="Courier New"/>
          <w:b/>
          <w:bCs/>
          <w:color w:val="AA22FF"/>
          <w:sz w:val="21"/>
          <w:szCs w:val="21"/>
        </w:rPr>
        <w:t>in</w:t>
      </w:r>
      <w:r w:rsidRPr="005E6478">
        <w:rPr>
          <w:rFonts w:ascii="Monaco" w:hAnsi="Monaco" w:cs="Courier New"/>
          <w:sz w:val="21"/>
          <w:szCs w:val="21"/>
        </w:rPr>
        <w:t xml:space="preserve"> datagen</w:t>
      </w:r>
      <w:r w:rsidRPr="005E6478">
        <w:rPr>
          <w:rFonts w:ascii="Monaco" w:hAnsi="Monaco" w:cs="Courier New"/>
          <w:color w:val="055BE0"/>
          <w:sz w:val="21"/>
          <w:szCs w:val="21"/>
        </w:rPr>
        <w:t>.</w:t>
      </w:r>
      <w:r w:rsidRPr="005E6478">
        <w:rPr>
          <w:rFonts w:ascii="Monaco" w:hAnsi="Monaco" w:cs="Courier New"/>
          <w:sz w:val="21"/>
          <w:szCs w:val="21"/>
        </w:rPr>
        <w:t>flow(</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curr_img_array,</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batch_size</w:t>
      </w:r>
      <w:r w:rsidRPr="005E6478">
        <w:rPr>
          <w:rFonts w:ascii="Monaco" w:hAnsi="Monaco" w:cs="Courier New"/>
          <w:color w:val="055BE0"/>
          <w:sz w:val="21"/>
          <w:szCs w:val="21"/>
        </w:rPr>
        <w:t>=</w:t>
      </w:r>
      <w:r w:rsidRPr="005E6478">
        <w:rPr>
          <w:rFonts w:ascii="Monaco" w:hAnsi="Monaco" w:cs="Courier New"/>
          <w:color w:val="666666"/>
          <w:sz w:val="21"/>
          <w:szCs w:val="21"/>
        </w:rPr>
        <w:t>1</w:t>
      </w:r>
      <w:r w:rsidRPr="005E6478">
        <w:rPr>
          <w:rFonts w:ascii="Monaco" w:hAnsi="Monaco" w:cs="Courier New"/>
          <w:sz w:val="21"/>
          <w:szCs w:val="21"/>
        </w:rPr>
        <w:t>,</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save_to_dir</w:t>
      </w:r>
      <w:r w:rsidRPr="005E6478">
        <w:rPr>
          <w:rFonts w:ascii="Monaco" w:hAnsi="Monaco" w:cs="Courier New"/>
          <w:color w:val="055BE0"/>
          <w:sz w:val="21"/>
          <w:szCs w:val="21"/>
        </w:rPr>
        <w:t>=</w:t>
      </w:r>
      <w:r w:rsidRPr="005E6478">
        <w:rPr>
          <w:rFonts w:ascii="Monaco" w:hAnsi="Monaco" w:cs="Courier New"/>
          <w:color w:val="BB2323"/>
          <w:sz w:val="21"/>
          <w:szCs w:val="21"/>
        </w:rPr>
        <w:t>'.'</w:t>
      </w:r>
      <w:r w:rsidRPr="005E6478">
        <w:rPr>
          <w:rFonts w:ascii="Monaco" w:hAnsi="Monaco" w:cs="Courier New"/>
          <w:sz w:val="21"/>
          <w:szCs w:val="21"/>
        </w:rPr>
        <w:t>,</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save_prefix</w:t>
      </w:r>
      <w:r w:rsidRPr="005E6478">
        <w:rPr>
          <w:rFonts w:ascii="Monaco" w:hAnsi="Monaco" w:cs="Courier New"/>
          <w:color w:val="055BE0"/>
          <w:sz w:val="21"/>
          <w:szCs w:val="21"/>
        </w:rPr>
        <w:t>=</w:t>
      </w:r>
      <w:r w:rsidRPr="005E6478">
        <w:rPr>
          <w:rFonts w:ascii="Monaco" w:hAnsi="Monaco" w:cs="Courier New"/>
          <w:color w:val="BB2323"/>
          <w:sz w:val="21"/>
          <w:szCs w:val="21"/>
        </w:rPr>
        <w:t>'Augmented_image'</w:t>
      </w:r>
      <w:r w:rsidRPr="005E6478">
        <w:rPr>
          <w:rFonts w:ascii="Monaco" w:hAnsi="Monaco" w:cs="Courier New"/>
          <w:sz w:val="21"/>
          <w:szCs w:val="21"/>
        </w:rPr>
        <w:t>,</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save_format</w:t>
      </w:r>
      <w:r w:rsidRPr="005E6478">
        <w:rPr>
          <w:rFonts w:ascii="Monaco" w:hAnsi="Monaco" w:cs="Courier New"/>
          <w:color w:val="055BE0"/>
          <w:sz w:val="21"/>
          <w:szCs w:val="21"/>
        </w:rPr>
        <w:t>=</w:t>
      </w:r>
      <w:r w:rsidRPr="005E6478">
        <w:rPr>
          <w:rFonts w:ascii="Monaco" w:hAnsi="Monaco" w:cs="Courier New"/>
          <w:color w:val="BB2323"/>
          <w:sz w:val="21"/>
          <w:szCs w:val="21"/>
        </w:rPr>
        <w:t>'jpeg'</w:t>
      </w:r>
      <w:r w:rsidRPr="005E6478">
        <w:rPr>
          <w:rFonts w:ascii="Monaco" w:hAnsi="Monaco" w:cs="Courier New"/>
          <w:sz w:val="21"/>
          <w:szCs w:val="21"/>
        </w:rPr>
        <w:t>):</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i </w:t>
      </w:r>
      <w:r w:rsidRPr="005E6478">
        <w:rPr>
          <w:rFonts w:ascii="Monaco" w:hAnsi="Monaco" w:cs="Courier New"/>
          <w:color w:val="055BE0"/>
          <w:sz w:val="21"/>
          <w:szCs w:val="21"/>
        </w:rPr>
        <w:t>+=</w:t>
      </w:r>
      <w:r w:rsidRPr="005E6478">
        <w:rPr>
          <w:rFonts w:ascii="Monaco" w:hAnsi="Monaco" w:cs="Courier New"/>
          <w:sz w:val="21"/>
          <w:szCs w:val="21"/>
        </w:rPr>
        <w:t xml:space="preserve"> </w:t>
      </w:r>
      <w:r w:rsidRPr="005E6478">
        <w:rPr>
          <w:rFonts w:ascii="Monaco" w:hAnsi="Monaco" w:cs="Courier New"/>
          <w:color w:val="666666"/>
          <w:sz w:val="21"/>
          <w:szCs w:val="21"/>
        </w:rPr>
        <w:t>1</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w:t>
      </w:r>
      <w:r w:rsidRPr="005E6478">
        <w:rPr>
          <w:rFonts w:ascii="Monaco" w:hAnsi="Monaco" w:cs="Courier New"/>
          <w:i/>
          <w:iCs/>
          <w:sz w:val="21"/>
          <w:szCs w:val="21"/>
        </w:rPr>
        <w:t># hard-coded stop - without it, the generator enters an infinite loop</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w:t>
      </w:r>
      <w:r w:rsidRPr="005E6478">
        <w:rPr>
          <w:rFonts w:ascii="Monaco" w:hAnsi="Monaco" w:cs="Courier New"/>
          <w:color w:val="007B00"/>
          <w:sz w:val="21"/>
          <w:szCs w:val="21"/>
        </w:rPr>
        <w:t>if</w:t>
      </w:r>
      <w:r w:rsidRPr="005E6478">
        <w:rPr>
          <w:rFonts w:ascii="Monaco" w:hAnsi="Monaco" w:cs="Courier New"/>
          <w:sz w:val="21"/>
          <w:szCs w:val="21"/>
        </w:rPr>
        <w:t xml:space="preserve"> i </w:t>
      </w:r>
      <w:r w:rsidRPr="005E6478">
        <w:rPr>
          <w:rFonts w:ascii="Monaco" w:hAnsi="Monaco" w:cs="Courier New"/>
          <w:color w:val="055BE0"/>
          <w:sz w:val="21"/>
          <w:szCs w:val="21"/>
        </w:rPr>
        <w:t>&gt;</w:t>
      </w:r>
      <w:r w:rsidRPr="005E6478">
        <w:rPr>
          <w:rFonts w:ascii="Monaco" w:hAnsi="Monaco" w:cs="Courier New"/>
          <w:sz w:val="21"/>
          <w:szCs w:val="21"/>
        </w:rPr>
        <w:t xml:space="preserve"> </w:t>
      </w:r>
      <w:r w:rsidRPr="005E6478">
        <w:rPr>
          <w:rFonts w:ascii="Monaco" w:hAnsi="Monaco" w:cs="Courier New"/>
          <w:color w:val="666666"/>
          <w:sz w:val="21"/>
          <w:szCs w:val="21"/>
        </w:rPr>
        <w:t>9</w:t>
      </w:r>
      <w:r w:rsidRPr="005E6478">
        <w:rPr>
          <w:rFonts w:ascii="Monaco" w:hAnsi="Monaco" w:cs="Courier New"/>
          <w:sz w:val="21"/>
          <w:szCs w:val="21"/>
        </w:rPr>
        <w:t xml:space="preserve">: </w:t>
      </w:r>
    </w:p>
    <w:p w:rsidR="005E6478" w:rsidRPr="005E6478" w:rsidRDefault="005E6478" w:rsidP="005E6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E6478">
        <w:rPr>
          <w:rFonts w:ascii="Monaco" w:hAnsi="Monaco" w:cs="Courier New"/>
          <w:sz w:val="21"/>
          <w:szCs w:val="21"/>
        </w:rPr>
        <w:t xml:space="preserve">        </w:t>
      </w:r>
      <w:r w:rsidRPr="005E6478">
        <w:rPr>
          <w:rFonts w:ascii="Monaco" w:hAnsi="Monaco" w:cs="Courier New"/>
          <w:color w:val="007B00"/>
          <w:sz w:val="21"/>
          <w:szCs w:val="21"/>
        </w:rPr>
        <w:t>break</w:t>
      </w:r>
      <w:r w:rsidRPr="005E6478">
        <w:rPr>
          <w:rFonts w:ascii="Monaco" w:hAnsi="Monaco" w:cs="Courier New"/>
          <w:sz w:val="21"/>
          <w:szCs w:val="21"/>
        </w:rPr>
        <w:t xml:space="preserve">  </w:t>
      </w:r>
    </w:p>
    <w:p w:rsidR="00277063" w:rsidRDefault="00277063">
      <w:pPr>
        <w:rPr>
          <w:ins w:id="7" w:author="BANACHEWICZ, Konrad" w:date="2021-12-17T10:43:00Z"/>
          <w:rFonts w:ascii="Calibri" w:hAnsi="Calibri" w:cs="Calibri"/>
        </w:rPr>
      </w:pPr>
    </w:p>
    <w:p w:rsidR="005A64C1" w:rsidRPr="002417AF" w:rsidRDefault="005A64C1">
      <w:pPr>
        <w:rPr>
          <w:rFonts w:ascii="Calibri" w:hAnsi="Calibri" w:cs="Calibri"/>
        </w:rPr>
      </w:pPr>
    </w:p>
    <w:p w:rsidR="002349BC" w:rsidRDefault="00291237">
      <w:pPr>
        <w:rPr>
          <w:ins w:id="8" w:author="BANACHEWICZ, Konrad" w:date="2021-12-17T11:51:00Z"/>
          <w:rFonts w:ascii="Calibri" w:hAnsi="Calibri" w:cs="Calibri"/>
          <w:lang w:val="en-US"/>
        </w:rPr>
      </w:pPr>
      <w:r w:rsidRPr="002417AF">
        <w:rPr>
          <w:rFonts w:ascii="Calibri" w:hAnsi="Calibri" w:cs="Calibri"/>
        </w:rPr>
        <w:t>We define the desired augmentations as arguments to ImageDataGenerator</w:t>
      </w:r>
      <w:r w:rsidR="003E03CD" w:rsidRPr="002417AF">
        <w:rPr>
          <w:rFonts w:ascii="Calibri" w:hAnsi="Calibri" w:cs="Calibri"/>
        </w:rPr>
        <w:t>.</w:t>
      </w:r>
      <w:r w:rsidR="002349BC" w:rsidRPr="00DB1E58">
        <w:rPr>
          <w:rFonts w:ascii="Calibri" w:hAnsi="Calibri" w:cs="Calibri"/>
          <w:lang w:val="en-US"/>
        </w:rPr>
        <w:t xml:space="preserve"> The offic</w:t>
      </w:r>
      <w:r w:rsidR="002349BC">
        <w:rPr>
          <w:rFonts w:ascii="Calibri" w:hAnsi="Calibri" w:cs="Calibri"/>
          <w:lang w:val="en-US"/>
        </w:rPr>
        <w:t xml:space="preserve">ial documentation does not seem to address the topic, </w:t>
      </w:r>
      <w:r w:rsidR="00E43BCC">
        <w:rPr>
          <w:rFonts w:ascii="Calibri" w:hAnsi="Calibri" w:cs="Calibri"/>
          <w:lang w:val="en-US"/>
        </w:rPr>
        <w:t xml:space="preserve">but </w:t>
      </w:r>
      <w:r w:rsidR="00E45CCF">
        <w:rPr>
          <w:rFonts w:ascii="Calibri" w:hAnsi="Calibri" w:cs="Calibri"/>
          <w:lang w:val="en-US"/>
        </w:rPr>
        <w:t xml:space="preserve">practical results indicate that the augmentations are applied in the order in which they are defined as arguments. </w:t>
      </w:r>
    </w:p>
    <w:p w:rsidR="00886CD6" w:rsidRDefault="00886CD6">
      <w:pPr>
        <w:rPr>
          <w:ins w:id="9" w:author="BANACHEWICZ, Konrad" w:date="2021-12-17T11:51:00Z"/>
          <w:rFonts w:ascii="Calibri" w:hAnsi="Calibri" w:cs="Calibri"/>
          <w:lang w:val="en-US"/>
        </w:rPr>
      </w:pPr>
    </w:p>
    <w:p w:rsidR="002349BC" w:rsidRPr="00DB1E58" w:rsidRDefault="002349BC">
      <w:pPr>
        <w:rPr>
          <w:rFonts w:ascii="Calibri" w:hAnsi="Calibri" w:cs="Calibri"/>
          <w:lang w:val="en-US"/>
        </w:rPr>
      </w:pPr>
    </w:p>
    <w:p w:rsidR="00277063" w:rsidRDefault="003E03CD">
      <w:pPr>
        <w:rPr>
          <w:rStyle w:val="URLPACKT"/>
          <w:rFonts w:ascii="Calibri" w:hAnsi="Calibri" w:cs="Calibri"/>
        </w:rPr>
      </w:pPr>
      <w:r w:rsidRPr="002417AF">
        <w:rPr>
          <w:rFonts w:ascii="Calibri" w:hAnsi="Calibri" w:cs="Calibri"/>
        </w:rPr>
        <w:t xml:space="preserve"> I</w:t>
      </w:r>
      <w:r w:rsidR="00291237" w:rsidRPr="002417AF">
        <w:rPr>
          <w:rFonts w:ascii="Calibri" w:hAnsi="Calibri" w:cs="Calibri"/>
        </w:rPr>
        <w:t>n the above example</w:t>
      </w:r>
      <w:r w:rsidRPr="002417AF">
        <w:rPr>
          <w:rFonts w:ascii="Calibri" w:hAnsi="Calibri" w:cs="Calibri"/>
        </w:rPr>
        <w:t>,</w:t>
      </w:r>
      <w:r w:rsidR="00291237" w:rsidRPr="002417AF">
        <w:rPr>
          <w:rFonts w:ascii="Calibri" w:hAnsi="Calibri" w:cs="Calibri"/>
        </w:rPr>
        <w:t xml:space="preserve"> we utilize only a limited subset of possible options</w:t>
      </w:r>
      <w:r w:rsidRPr="002417AF">
        <w:rPr>
          <w:rFonts w:ascii="Calibri" w:hAnsi="Calibri" w:cs="Calibri"/>
        </w:rPr>
        <w:t>;</w:t>
      </w:r>
      <w:r w:rsidR="00291237" w:rsidRPr="002417AF">
        <w:rPr>
          <w:rFonts w:ascii="Calibri" w:hAnsi="Calibri" w:cs="Calibri"/>
        </w:rPr>
        <w:t xml:space="preserve"> for </w:t>
      </w:r>
      <w:r w:rsidRPr="002417AF">
        <w:rPr>
          <w:rFonts w:ascii="Calibri" w:hAnsi="Calibri" w:cs="Calibri"/>
        </w:rPr>
        <w:t xml:space="preserve">a </w:t>
      </w:r>
      <w:r w:rsidR="00291237" w:rsidRPr="002417AF">
        <w:rPr>
          <w:rFonts w:ascii="Calibri" w:hAnsi="Calibri" w:cs="Calibri"/>
        </w:rPr>
        <w:t>full list</w:t>
      </w:r>
      <w:r w:rsidRPr="002417AF">
        <w:rPr>
          <w:rFonts w:ascii="Calibri" w:hAnsi="Calibri" w:cs="Calibri"/>
        </w:rPr>
        <w:t>,</w:t>
      </w:r>
      <w:r w:rsidR="00291237" w:rsidRPr="002417AF">
        <w:rPr>
          <w:rFonts w:ascii="Calibri" w:hAnsi="Calibri" w:cs="Calibri"/>
        </w:rPr>
        <w:t xml:space="preserve"> the reader is encouraged to consult the official documentation: </w:t>
      </w:r>
      <w:hyperlink r:id="rId17">
        <w:r w:rsidR="00291237" w:rsidRPr="00085D7E">
          <w:rPr>
            <w:rStyle w:val="URLPACKT"/>
            <w:rFonts w:ascii="Calibri" w:hAnsi="Calibri" w:cs="Calibri"/>
          </w:rPr>
          <w:t>https://keras.io/api/preprocessing/image/</w:t>
        </w:r>
      </w:hyperlink>
    </w:p>
    <w:p w:rsidR="002C0F60" w:rsidRDefault="002C0F60">
      <w:pPr>
        <w:rPr>
          <w:rStyle w:val="URLPACKT"/>
          <w:rFonts w:ascii="Calibri" w:hAnsi="Calibri" w:cs="Calibri"/>
        </w:rPr>
      </w:pPr>
    </w:p>
    <w:p w:rsidR="002C0F60" w:rsidRPr="00567E15" w:rsidRDefault="002C0F60">
      <w:pPr>
        <w:rPr>
          <w:rStyle w:val="URLPACKT"/>
          <w:rFonts w:ascii="Calibri" w:hAnsi="Calibri" w:cs="Calibri"/>
          <w:lang w:val="en-US"/>
        </w:rPr>
      </w:pPr>
      <w:r w:rsidRPr="00567E15">
        <w:rPr>
          <w:rFonts w:ascii="Calibri" w:hAnsi="Calibri" w:cs="Calibri"/>
          <w:lang w:val="en-US"/>
        </w:rPr>
        <w:t>We can examine the augmented images using the helper functions defined earlier:</w:t>
      </w:r>
    </w:p>
    <w:p w:rsidR="007945F5" w:rsidRPr="00471336" w:rsidRDefault="007945F5">
      <w:pPr>
        <w:rPr>
          <w:rStyle w:val="URLPACKT"/>
          <w:rFonts w:ascii="Calibri" w:hAnsi="Calibri" w:cs="Calibri"/>
          <w:lang w:val="en-US"/>
        </w:rPr>
      </w:pPr>
    </w:p>
    <w:p w:rsidR="00913F3B" w:rsidRPr="00913F3B" w:rsidRDefault="00913F3B" w:rsidP="00913F3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13F3B">
        <w:rPr>
          <w:rFonts w:ascii="Monaco" w:hAnsi="Monaco" w:cs="Courier New"/>
          <w:sz w:val="21"/>
          <w:szCs w:val="21"/>
        </w:rPr>
        <w:t xml:space="preserve">aug_images </w:t>
      </w:r>
      <w:r w:rsidRPr="00913F3B">
        <w:rPr>
          <w:rFonts w:ascii="Monaco" w:hAnsi="Monaco" w:cs="Courier New"/>
          <w:color w:val="055BE0"/>
          <w:sz w:val="21"/>
          <w:szCs w:val="21"/>
        </w:rPr>
        <w:t>=</w:t>
      </w:r>
      <w:r w:rsidRPr="00913F3B">
        <w:rPr>
          <w:rFonts w:ascii="Monaco" w:hAnsi="Monaco" w:cs="Courier New"/>
          <w:sz w:val="21"/>
          <w:szCs w:val="21"/>
        </w:rPr>
        <w:t xml:space="preserve"> []</w:t>
      </w:r>
    </w:p>
    <w:p w:rsidR="00913F3B" w:rsidRPr="00913F3B" w:rsidRDefault="00913F3B" w:rsidP="00913F3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13F3B">
        <w:rPr>
          <w:rFonts w:ascii="Monaco" w:hAnsi="Monaco" w:cs="Courier New"/>
          <w:color w:val="007B00"/>
          <w:sz w:val="21"/>
          <w:szCs w:val="21"/>
        </w:rPr>
        <w:t>for</w:t>
      </w:r>
      <w:r w:rsidRPr="00913F3B">
        <w:rPr>
          <w:rFonts w:ascii="Monaco" w:hAnsi="Monaco" w:cs="Courier New"/>
          <w:sz w:val="21"/>
          <w:szCs w:val="21"/>
        </w:rPr>
        <w:t xml:space="preserve"> img_path </w:t>
      </w:r>
      <w:r w:rsidRPr="00913F3B">
        <w:rPr>
          <w:rFonts w:ascii="Monaco" w:hAnsi="Monaco" w:cs="Courier New"/>
          <w:b/>
          <w:bCs/>
          <w:color w:val="AA22FF"/>
          <w:sz w:val="21"/>
          <w:szCs w:val="21"/>
        </w:rPr>
        <w:t>in</w:t>
      </w:r>
      <w:r w:rsidRPr="00913F3B">
        <w:rPr>
          <w:rFonts w:ascii="Monaco" w:hAnsi="Monaco" w:cs="Courier New"/>
          <w:sz w:val="21"/>
          <w:szCs w:val="21"/>
        </w:rPr>
        <w:t xml:space="preserve"> glob</w:t>
      </w:r>
      <w:r w:rsidRPr="00913F3B">
        <w:rPr>
          <w:rFonts w:ascii="Monaco" w:hAnsi="Monaco" w:cs="Courier New"/>
          <w:color w:val="055BE0"/>
          <w:sz w:val="21"/>
          <w:szCs w:val="21"/>
        </w:rPr>
        <w:t>.</w:t>
      </w:r>
      <w:r w:rsidRPr="00913F3B">
        <w:rPr>
          <w:rFonts w:ascii="Monaco" w:hAnsi="Monaco" w:cs="Courier New"/>
          <w:sz w:val="21"/>
          <w:szCs w:val="21"/>
        </w:rPr>
        <w:t>glob(</w:t>
      </w:r>
      <w:r w:rsidRPr="00913F3B">
        <w:rPr>
          <w:rFonts w:ascii="Monaco" w:hAnsi="Monaco" w:cs="Courier New"/>
          <w:color w:val="BA2121"/>
          <w:sz w:val="21"/>
          <w:szCs w:val="21"/>
        </w:rPr>
        <w:t>"*.jpeg"</w:t>
      </w:r>
      <w:r w:rsidRPr="00913F3B">
        <w:rPr>
          <w:rFonts w:ascii="Monaco" w:hAnsi="Monaco" w:cs="Courier New"/>
          <w:sz w:val="21"/>
          <w:szCs w:val="21"/>
        </w:rPr>
        <w:t>):</w:t>
      </w:r>
    </w:p>
    <w:p w:rsidR="00913F3B" w:rsidRPr="00913F3B" w:rsidRDefault="00913F3B" w:rsidP="00913F3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13F3B">
        <w:rPr>
          <w:rFonts w:ascii="Monaco" w:hAnsi="Monaco" w:cs="Courier New"/>
          <w:sz w:val="21"/>
          <w:szCs w:val="21"/>
        </w:rPr>
        <w:t xml:space="preserve">    aug_images</w:t>
      </w:r>
      <w:r w:rsidRPr="00913F3B">
        <w:rPr>
          <w:rFonts w:ascii="Monaco" w:hAnsi="Monaco" w:cs="Courier New"/>
          <w:color w:val="055BE0"/>
          <w:sz w:val="21"/>
          <w:szCs w:val="21"/>
        </w:rPr>
        <w:t>.</w:t>
      </w:r>
      <w:r w:rsidRPr="00913F3B">
        <w:rPr>
          <w:rFonts w:ascii="Monaco" w:hAnsi="Monaco" w:cs="Courier New"/>
          <w:sz w:val="21"/>
          <w:szCs w:val="21"/>
        </w:rPr>
        <w:t>append(mpimg</w:t>
      </w:r>
      <w:r w:rsidRPr="00913F3B">
        <w:rPr>
          <w:rFonts w:ascii="Monaco" w:hAnsi="Monaco" w:cs="Courier New"/>
          <w:color w:val="055BE0"/>
          <w:sz w:val="21"/>
          <w:szCs w:val="21"/>
        </w:rPr>
        <w:t>.</w:t>
      </w:r>
      <w:r w:rsidRPr="00913F3B">
        <w:rPr>
          <w:rFonts w:ascii="Monaco" w:hAnsi="Monaco" w:cs="Courier New"/>
          <w:sz w:val="21"/>
          <w:szCs w:val="21"/>
        </w:rPr>
        <w:t>imread(img_path))</w:t>
      </w:r>
    </w:p>
    <w:p w:rsidR="00913F3B" w:rsidRPr="003950F3" w:rsidRDefault="00913F3B" w:rsidP="003950F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950F3" w:rsidRDefault="003950F3">
      <w:pPr>
        <w:rPr>
          <w:rFonts w:ascii="Calibri" w:hAnsi="Calibri" w:cs="Calibri"/>
        </w:rPr>
      </w:pPr>
    </w:p>
    <w:p w:rsidR="006C0B5C" w:rsidRPr="0040548D" w:rsidRDefault="006C0B5C">
      <w:pPr>
        <w:rPr>
          <w:rFonts w:ascii="Calibri" w:hAnsi="Calibri" w:cs="Calibri"/>
          <w:lang w:val="en-US"/>
        </w:rPr>
      </w:pPr>
      <w:r w:rsidRPr="0040548D">
        <w:rPr>
          <w:rFonts w:ascii="Calibri" w:hAnsi="Calibri" w:cs="Calibri"/>
          <w:lang w:val="en-US"/>
        </w:rPr>
        <w:t xml:space="preserve">We can </w:t>
      </w:r>
      <w:proofErr w:type="spellStart"/>
      <w:r w:rsidRPr="0040548D">
        <w:rPr>
          <w:rFonts w:ascii="Calibri" w:hAnsi="Calibri" w:cs="Calibri"/>
          <w:lang w:val="en-US"/>
        </w:rPr>
        <w:t>visualise</w:t>
      </w:r>
      <w:proofErr w:type="spellEnd"/>
      <w:r w:rsidRPr="0040548D">
        <w:rPr>
          <w:rFonts w:ascii="Calibri" w:hAnsi="Calibri" w:cs="Calibri"/>
          <w:lang w:val="en-US"/>
        </w:rPr>
        <w:t xml:space="preserve"> the augmented images: </w:t>
      </w:r>
    </w:p>
    <w:p w:rsidR="006C0B5C" w:rsidRPr="0040548D" w:rsidRDefault="006C0B5C">
      <w:pPr>
        <w:rPr>
          <w:rFonts w:ascii="Calibri" w:hAnsi="Calibri" w:cs="Calibri"/>
          <w:lang w:val="en-US"/>
        </w:rPr>
      </w:pPr>
    </w:p>
    <w:p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figure(figsize</w:t>
      </w:r>
      <w:r w:rsidRPr="00567E15">
        <w:rPr>
          <w:rFonts w:ascii="Monaco" w:hAnsi="Monaco" w:cs="Courier New"/>
          <w:color w:val="055BE0"/>
          <w:sz w:val="21"/>
          <w:szCs w:val="21"/>
        </w:rPr>
        <w:t>=</w:t>
      </w:r>
      <w:r w:rsidRPr="00567E15">
        <w:rPr>
          <w:rFonts w:ascii="Monaco" w:hAnsi="Monaco" w:cs="Courier New"/>
          <w:sz w:val="21"/>
          <w:szCs w:val="21"/>
        </w:rPr>
        <w:t>(</w:t>
      </w:r>
      <w:r w:rsidRPr="00567E15">
        <w:rPr>
          <w:rFonts w:ascii="Monaco" w:hAnsi="Monaco" w:cs="Courier New"/>
          <w:color w:val="666666"/>
          <w:sz w:val="21"/>
          <w:szCs w:val="21"/>
        </w:rPr>
        <w:t>20</w:t>
      </w:r>
      <w:r w:rsidRPr="00567E15">
        <w:rPr>
          <w:rFonts w:ascii="Monaco" w:hAnsi="Monaco" w:cs="Courier New"/>
          <w:sz w:val="21"/>
          <w:szCs w:val="21"/>
        </w:rPr>
        <w:t>,</w:t>
      </w:r>
      <w:r w:rsidRPr="00567E15">
        <w:rPr>
          <w:rFonts w:ascii="Monaco" w:hAnsi="Monaco" w:cs="Courier New"/>
          <w:color w:val="666666"/>
          <w:sz w:val="21"/>
          <w:szCs w:val="21"/>
        </w:rPr>
        <w:t>20</w:t>
      </w:r>
      <w:r w:rsidRPr="00567E15">
        <w:rPr>
          <w:rFonts w:ascii="Monaco" w:hAnsi="Monaco" w:cs="Courier New"/>
          <w:sz w:val="21"/>
          <w:szCs w:val="21"/>
        </w:rPr>
        <w:t>))</w:t>
      </w:r>
    </w:p>
    <w:p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axis(</w:t>
      </w:r>
      <w:r w:rsidRPr="00567E15">
        <w:rPr>
          <w:rFonts w:ascii="Monaco" w:hAnsi="Monaco" w:cs="Courier New"/>
          <w:color w:val="BB2323"/>
          <w:sz w:val="21"/>
          <w:szCs w:val="21"/>
        </w:rPr>
        <w:t>'off'</w:t>
      </w:r>
      <w:r w:rsidRPr="00567E15">
        <w:rPr>
          <w:rFonts w:ascii="Monaco" w:hAnsi="Monaco" w:cs="Courier New"/>
          <w:sz w:val="21"/>
          <w:szCs w:val="21"/>
        </w:rPr>
        <w:t>)</w:t>
      </w:r>
    </w:p>
    <w:p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imshow(gallery(np</w:t>
      </w:r>
      <w:r w:rsidRPr="00567E15">
        <w:rPr>
          <w:rFonts w:ascii="Monaco" w:hAnsi="Monaco" w:cs="Courier New"/>
          <w:color w:val="055BE0"/>
          <w:sz w:val="21"/>
          <w:szCs w:val="21"/>
        </w:rPr>
        <w:t>.</w:t>
      </w:r>
      <w:r w:rsidRPr="00567E15">
        <w:rPr>
          <w:rFonts w:ascii="Monaco" w:hAnsi="Monaco" w:cs="Courier New"/>
          <w:sz w:val="21"/>
          <w:szCs w:val="21"/>
        </w:rPr>
        <w:t>array(aug_images[</w:t>
      </w:r>
      <w:r w:rsidRPr="00567E15">
        <w:rPr>
          <w:rFonts w:ascii="Monaco" w:hAnsi="Monaco" w:cs="Courier New"/>
          <w:color w:val="666666"/>
          <w:sz w:val="21"/>
          <w:szCs w:val="21"/>
        </w:rPr>
        <w:t>0</w:t>
      </w:r>
      <w:r w:rsidRPr="00567E15">
        <w:rPr>
          <w:rFonts w:ascii="Monaco" w:hAnsi="Monaco" w:cs="Courier New"/>
          <w:sz w:val="21"/>
          <w:szCs w:val="21"/>
        </w:rPr>
        <w:t>:</w:t>
      </w:r>
      <w:r w:rsidRPr="00567E15">
        <w:rPr>
          <w:rFonts w:ascii="Monaco" w:hAnsi="Monaco" w:cs="Courier New"/>
          <w:color w:val="666666"/>
          <w:sz w:val="21"/>
          <w:szCs w:val="21"/>
        </w:rPr>
        <w:t>9</w:t>
      </w:r>
      <w:r w:rsidRPr="00567E15">
        <w:rPr>
          <w:rFonts w:ascii="Monaco" w:hAnsi="Monaco" w:cs="Courier New"/>
          <w:sz w:val="21"/>
          <w:szCs w:val="21"/>
        </w:rPr>
        <w:t xml:space="preserve">]), ncols </w:t>
      </w:r>
      <w:r w:rsidRPr="00567E15">
        <w:rPr>
          <w:rFonts w:ascii="Monaco" w:hAnsi="Monaco" w:cs="Courier New"/>
          <w:color w:val="055BE0"/>
          <w:sz w:val="21"/>
          <w:szCs w:val="21"/>
        </w:rPr>
        <w:t>=</w:t>
      </w:r>
      <w:r w:rsidRPr="00567E15">
        <w:rPr>
          <w:rFonts w:ascii="Monaco" w:hAnsi="Monaco" w:cs="Courier New"/>
          <w:sz w:val="21"/>
          <w:szCs w:val="21"/>
        </w:rPr>
        <w:t xml:space="preserve"> </w:t>
      </w:r>
      <w:r w:rsidRPr="00567E15">
        <w:rPr>
          <w:rFonts w:ascii="Monaco" w:hAnsi="Monaco" w:cs="Courier New"/>
          <w:color w:val="666666"/>
          <w:sz w:val="21"/>
          <w:szCs w:val="21"/>
        </w:rPr>
        <w:t>3</w:t>
      </w:r>
      <w:r w:rsidRPr="00567E15">
        <w:rPr>
          <w:rFonts w:ascii="Monaco" w:hAnsi="Monaco" w:cs="Courier New"/>
          <w:sz w:val="21"/>
          <w:szCs w:val="21"/>
        </w:rPr>
        <w:t>))</w:t>
      </w:r>
    </w:p>
    <w:p w:rsidR="00567E15" w:rsidRPr="00567E15" w:rsidRDefault="00567E15" w:rsidP="00567E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67E15">
        <w:rPr>
          <w:rFonts w:ascii="Monaco" w:hAnsi="Monaco" w:cs="Courier New"/>
          <w:sz w:val="21"/>
          <w:szCs w:val="21"/>
        </w:rPr>
        <w:t>plt</w:t>
      </w:r>
      <w:r w:rsidRPr="00567E15">
        <w:rPr>
          <w:rFonts w:ascii="Monaco" w:hAnsi="Monaco" w:cs="Courier New"/>
          <w:color w:val="055BE0"/>
          <w:sz w:val="21"/>
          <w:szCs w:val="21"/>
        </w:rPr>
        <w:t>.</w:t>
      </w:r>
      <w:r w:rsidRPr="00567E15">
        <w:rPr>
          <w:rFonts w:ascii="Monaco" w:hAnsi="Monaco" w:cs="Courier New"/>
          <w:sz w:val="21"/>
          <w:szCs w:val="21"/>
        </w:rPr>
        <w:t>title(</w:t>
      </w:r>
      <w:r w:rsidRPr="00567E15">
        <w:rPr>
          <w:rFonts w:ascii="Monaco" w:hAnsi="Monaco" w:cs="Courier New"/>
          <w:color w:val="BB2323"/>
          <w:sz w:val="21"/>
          <w:szCs w:val="21"/>
        </w:rPr>
        <w:t>'Augmentation examples'</w:t>
      </w:r>
      <w:r w:rsidRPr="00567E15">
        <w:rPr>
          <w:rFonts w:ascii="Monaco" w:hAnsi="Monaco" w:cs="Courier New"/>
          <w:sz w:val="21"/>
          <w:szCs w:val="21"/>
        </w:rPr>
        <w:t>)</w:t>
      </w:r>
    </w:p>
    <w:p w:rsidR="003950F3" w:rsidRDefault="003950F3">
      <w:pPr>
        <w:rPr>
          <w:rFonts w:ascii="Calibri" w:hAnsi="Calibri" w:cs="Calibri"/>
        </w:rPr>
      </w:pPr>
    </w:p>
    <w:p w:rsidR="003950F3" w:rsidRDefault="00C165D1">
      <w:pPr>
        <w:rPr>
          <w:ins w:id="10" w:author="BANACHEWICZ, Konrad" w:date="2021-12-20T23:16:00Z"/>
          <w:rFonts w:ascii="Calibri" w:hAnsi="Calibri" w:cs="Calibri"/>
        </w:rPr>
      </w:pPr>
      <w:r>
        <w:rPr>
          <w:rFonts w:ascii="Calibri" w:hAnsi="Calibri" w:cs="Calibri"/>
          <w:noProof/>
          <w:lang w:val="it-IT" w:eastAsia="ja-JP"/>
        </w:rPr>
        <w:drawing>
          <wp:inline distT="0" distB="0" distL="0" distR="0">
            <wp:extent cx="5029200" cy="3858895"/>
            <wp:effectExtent l="0" t="0" r="0" b="1905"/>
            <wp:docPr id="42" name="Obraz 42" descr="Obraz zawierający rośli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roślina&#10;&#10;Opis wygenerowany automatycznie"/>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3858895"/>
                    </a:xfrm>
                    <a:prstGeom prst="rect">
                      <a:avLst/>
                    </a:prstGeom>
                  </pic:spPr>
                </pic:pic>
              </a:graphicData>
            </a:graphic>
          </wp:inline>
        </w:drawing>
      </w:r>
    </w:p>
    <w:p w:rsidR="000E0874" w:rsidRDefault="000E0874">
      <w:pPr>
        <w:rPr>
          <w:ins w:id="11" w:author="BANACHEWICZ, Konrad" w:date="2021-12-20T23:16:00Z"/>
          <w:rFonts w:ascii="Calibri" w:hAnsi="Calibri" w:cs="Calibri"/>
        </w:rPr>
      </w:pPr>
    </w:p>
    <w:p w:rsidR="000E0874" w:rsidRPr="008D6CC1" w:rsidRDefault="000E0874" w:rsidP="000E0874">
      <w:pPr>
        <w:pStyle w:val="FigureCaptionPACKT"/>
        <w:rPr>
          <w:ins w:id="12" w:author="BANACHEWICZ, Konrad" w:date="2021-12-20T23:16:00Z"/>
          <w:rFonts w:ascii="Calibri" w:hAnsi="Calibri" w:cs="Calibri"/>
        </w:rPr>
      </w:pPr>
      <w:ins w:id="13" w:author="BANACHEWICZ, Konrad" w:date="2021-12-20T23:16:00Z">
        <w:r w:rsidRPr="008D6CC1">
          <w:rPr>
            <w:rFonts w:ascii="Calibri" w:hAnsi="Calibri" w:cs="Calibri"/>
          </w:rPr>
          <w:t>Figure 10.</w:t>
        </w:r>
        <w:r>
          <w:rPr>
            <w:rFonts w:ascii="Calibri" w:hAnsi="Calibri" w:cs="Calibri"/>
          </w:rPr>
          <w:t>7</w:t>
        </w:r>
        <w:r w:rsidRPr="008D6CC1">
          <w:rPr>
            <w:rFonts w:ascii="Calibri" w:hAnsi="Calibri" w:cs="Calibri"/>
          </w:rPr>
          <w:t>:</w:t>
        </w:r>
        <w:r>
          <w:rPr>
            <w:rFonts w:ascii="Calibri" w:hAnsi="Calibri" w:cs="Calibri"/>
          </w:rPr>
          <w:t xml:space="preserve"> collection of augmented images</w:t>
        </w:r>
      </w:ins>
    </w:p>
    <w:p w:rsidR="000E0874" w:rsidRDefault="000E0874">
      <w:pPr>
        <w:rPr>
          <w:rFonts w:ascii="Calibri" w:hAnsi="Calibri" w:cs="Calibri"/>
        </w:rPr>
      </w:pPr>
    </w:p>
    <w:p w:rsidR="00C165D1" w:rsidRDefault="00C165D1">
      <w:pPr>
        <w:rPr>
          <w:rFonts w:ascii="Calibri" w:hAnsi="Calibri" w:cs="Calibri"/>
        </w:rPr>
      </w:pPr>
    </w:p>
    <w:p w:rsidR="00FD44DE" w:rsidRDefault="006B4D7B">
      <w:pPr>
        <w:rPr>
          <w:ins w:id="14" w:author="BANACHEWICZ, Konrad" w:date="2021-12-20T23:16:00Z"/>
          <w:rFonts w:ascii="Calibri" w:hAnsi="Calibri" w:cs="Calibri"/>
          <w:lang w:val="en-US"/>
        </w:rPr>
      </w:pPr>
      <w:r w:rsidRPr="001F56BD">
        <w:rPr>
          <w:rFonts w:ascii="Calibri" w:hAnsi="Calibri" w:cs="Calibri"/>
          <w:lang w:val="en-US"/>
        </w:rPr>
        <w:t xml:space="preserve">Augmentations are a very useful </w:t>
      </w:r>
      <w:r w:rsidR="00D62FE4" w:rsidRPr="001F56BD">
        <w:rPr>
          <w:rFonts w:ascii="Calibri" w:hAnsi="Calibri" w:cs="Calibri"/>
          <w:lang w:val="en-US"/>
        </w:rPr>
        <w:t>tool but</w:t>
      </w:r>
      <w:r w:rsidRPr="001F56BD">
        <w:rPr>
          <w:rFonts w:ascii="Calibri" w:hAnsi="Calibri" w:cs="Calibri"/>
          <w:lang w:val="en-US"/>
        </w:rPr>
        <w:t xml:space="preserve"> </w:t>
      </w:r>
      <w:r w:rsidR="00F035E0">
        <w:rPr>
          <w:rFonts w:ascii="Calibri" w:hAnsi="Calibri" w:cs="Calibri"/>
          <w:lang w:val="en-US"/>
        </w:rPr>
        <w:t>using them efficiently does require a judgement</w:t>
      </w:r>
      <w:r w:rsidR="00801E81">
        <w:rPr>
          <w:rFonts w:ascii="Calibri" w:hAnsi="Calibri" w:cs="Calibri"/>
          <w:lang w:val="en-US"/>
        </w:rPr>
        <w:t xml:space="preserve"> call</w:t>
      </w:r>
      <w:r w:rsidR="00721C48">
        <w:rPr>
          <w:rFonts w:ascii="Calibri" w:hAnsi="Calibri" w:cs="Calibri"/>
          <w:lang w:val="en-US"/>
        </w:rPr>
        <w:t>: first, it is obviously a good idea to visualize them to get a feeling for the impact on data</w:t>
      </w:r>
      <w:r w:rsidR="00F035E0">
        <w:rPr>
          <w:rFonts w:ascii="Calibri" w:hAnsi="Calibri" w:cs="Calibri"/>
          <w:lang w:val="en-US"/>
        </w:rPr>
        <w:t xml:space="preserve">. </w:t>
      </w:r>
      <w:r w:rsidR="00905118">
        <w:rPr>
          <w:rFonts w:ascii="Calibri" w:hAnsi="Calibri" w:cs="Calibri"/>
          <w:lang w:val="en-US"/>
        </w:rPr>
        <w:t xml:space="preserve">On the one hand, we want to introduce some </w:t>
      </w:r>
      <w:r w:rsidR="00442F78">
        <w:rPr>
          <w:rFonts w:ascii="Calibri" w:hAnsi="Calibri" w:cs="Calibri"/>
          <w:lang w:val="en-US"/>
        </w:rPr>
        <w:t xml:space="preserve">variation in the data </w:t>
      </w:r>
      <w:r w:rsidR="00A121E4">
        <w:rPr>
          <w:rFonts w:ascii="Calibri" w:hAnsi="Calibri" w:cs="Calibri"/>
          <w:lang w:val="en-US"/>
        </w:rPr>
        <w:t xml:space="preserve">to increase the generalization of our model – on the other, if we change the images to radically, </w:t>
      </w:r>
      <w:r w:rsidR="000C107A">
        <w:rPr>
          <w:rFonts w:ascii="Calibri" w:hAnsi="Calibri" w:cs="Calibri"/>
          <w:lang w:val="en-US"/>
        </w:rPr>
        <w:t xml:space="preserve">the input data will be less </w:t>
      </w:r>
      <w:r w:rsidR="00770AED">
        <w:rPr>
          <w:rFonts w:ascii="Calibri" w:hAnsi="Calibri" w:cs="Calibri"/>
          <w:lang w:val="en-US"/>
        </w:rPr>
        <w:t>informative,</w:t>
      </w:r>
      <w:r w:rsidR="000C107A">
        <w:rPr>
          <w:rFonts w:ascii="Calibri" w:hAnsi="Calibri" w:cs="Calibri"/>
          <w:lang w:val="en-US"/>
        </w:rPr>
        <w:t xml:space="preserve"> and the model performance is likely to suffer.</w:t>
      </w:r>
      <w:r w:rsidR="006F5284">
        <w:rPr>
          <w:rFonts w:ascii="Calibri" w:hAnsi="Calibri" w:cs="Calibri"/>
          <w:lang w:val="en-US"/>
        </w:rPr>
        <w:t xml:space="preserve"> </w:t>
      </w:r>
      <w:r w:rsidR="005F3886">
        <w:rPr>
          <w:rFonts w:ascii="Calibri" w:hAnsi="Calibri" w:cs="Calibri"/>
          <w:lang w:val="en-US"/>
        </w:rPr>
        <w:t xml:space="preserve">In addition, the choice </w:t>
      </w:r>
      <w:r w:rsidR="00C36DF6">
        <w:rPr>
          <w:rFonts w:ascii="Calibri" w:hAnsi="Calibri" w:cs="Calibri"/>
          <w:lang w:val="en-US"/>
        </w:rPr>
        <w:t>of which augmentations to use can also be problem-specific</w:t>
      </w:r>
      <w:r w:rsidR="00257A83">
        <w:rPr>
          <w:rFonts w:ascii="Calibri" w:hAnsi="Calibri" w:cs="Calibri"/>
          <w:lang w:val="en-US"/>
        </w:rPr>
        <w:t xml:space="preserve">, as we can see </w:t>
      </w:r>
      <w:r w:rsidR="00227BA0">
        <w:rPr>
          <w:rFonts w:ascii="Calibri" w:hAnsi="Calibri" w:cs="Calibri"/>
          <w:lang w:val="en-US"/>
        </w:rPr>
        <w:t>by comparing different competitions.</w:t>
      </w:r>
      <w:r w:rsidR="00FE4B13">
        <w:rPr>
          <w:rFonts w:ascii="Calibri" w:hAnsi="Calibri" w:cs="Calibri"/>
          <w:lang w:val="en-US"/>
        </w:rPr>
        <w:t xml:space="preserve"> </w:t>
      </w:r>
    </w:p>
    <w:p w:rsidR="00FD44DE" w:rsidRDefault="00FD44DE">
      <w:pPr>
        <w:rPr>
          <w:ins w:id="15" w:author="BANACHEWICZ, Konrad" w:date="2021-12-20T23:16:00Z"/>
          <w:rFonts w:ascii="Calibri" w:hAnsi="Calibri" w:cs="Calibri"/>
          <w:lang w:val="en-US"/>
        </w:rPr>
      </w:pPr>
    </w:p>
    <w:p w:rsidR="00B26720" w:rsidRDefault="00FE4B13">
      <w:pPr>
        <w:rPr>
          <w:rFonts w:ascii="Calibri" w:hAnsi="Calibri" w:cs="Calibri"/>
          <w:lang w:val="en-US"/>
        </w:rPr>
      </w:pPr>
      <w:r>
        <w:rPr>
          <w:rFonts w:ascii="Calibri" w:hAnsi="Calibri" w:cs="Calibri"/>
          <w:lang w:val="en-US"/>
        </w:rPr>
        <w:t>If you look at figure 10.1 above (the ‘reference’ image</w:t>
      </w:r>
      <w:r w:rsidR="00D51238">
        <w:rPr>
          <w:rFonts w:ascii="Calibri" w:hAnsi="Calibri" w:cs="Calibri"/>
          <w:lang w:val="en-US"/>
        </w:rPr>
        <w:t xml:space="preserve"> from the Cassava</w:t>
      </w:r>
      <w:r w:rsidR="00B26720">
        <w:rPr>
          <w:rFonts w:ascii="Calibri" w:hAnsi="Calibri" w:cs="Calibri"/>
          <w:lang w:val="en-US"/>
        </w:rPr>
        <w:t xml:space="preserve"> Leaf Disease competition)</w:t>
      </w:r>
      <w:r w:rsidR="00F72A44">
        <w:rPr>
          <w:rFonts w:ascii="Calibri" w:hAnsi="Calibri" w:cs="Calibri"/>
          <w:lang w:val="en-US"/>
        </w:rPr>
        <w:t xml:space="preserve">, </w:t>
      </w:r>
      <w:r w:rsidR="001740C1">
        <w:rPr>
          <w:rFonts w:ascii="Calibri" w:hAnsi="Calibri" w:cs="Calibri"/>
          <w:lang w:val="en-US"/>
        </w:rPr>
        <w:t>leaves</w:t>
      </w:r>
      <w:r w:rsidR="00B74DA7">
        <w:rPr>
          <w:rFonts w:ascii="Calibri" w:hAnsi="Calibri" w:cs="Calibri"/>
          <w:lang w:val="en-US"/>
        </w:rPr>
        <w:t xml:space="preserve"> on which we are supposed to identify the disease can be of different size, pointing at different angles </w:t>
      </w:r>
      <w:r w:rsidR="000A5BE3">
        <w:rPr>
          <w:rFonts w:ascii="Calibri" w:hAnsi="Calibri" w:cs="Calibri"/>
          <w:lang w:val="en-US"/>
        </w:rPr>
        <w:t>etc.</w:t>
      </w:r>
      <w:r w:rsidR="00B74DA7">
        <w:rPr>
          <w:rFonts w:ascii="Calibri" w:hAnsi="Calibri" w:cs="Calibri"/>
          <w:lang w:val="en-US"/>
        </w:rPr>
        <w:t xml:space="preserve"> – both due to the shapes of the plants, and differences in how the images are taken. This means transformations such </w:t>
      </w:r>
      <w:r w:rsidR="001D1C45">
        <w:rPr>
          <w:rFonts w:ascii="Calibri" w:hAnsi="Calibri" w:cs="Calibri"/>
          <w:lang w:val="en-US"/>
        </w:rPr>
        <w:t xml:space="preserve">as vertical / horizontal flip, cropping and rotations all make sense in this context. </w:t>
      </w:r>
    </w:p>
    <w:p w:rsidR="0063061A" w:rsidRDefault="0063061A">
      <w:pPr>
        <w:rPr>
          <w:rFonts w:ascii="Calibri" w:hAnsi="Calibri" w:cs="Calibri"/>
          <w:lang w:val="en-US"/>
        </w:rPr>
      </w:pPr>
    </w:p>
    <w:p w:rsidR="0063061A" w:rsidRDefault="0063061A">
      <w:pPr>
        <w:rPr>
          <w:rFonts w:ascii="Calibri" w:hAnsi="Calibri" w:cs="Calibri"/>
          <w:lang w:val="en-US"/>
        </w:rPr>
      </w:pPr>
      <w:r>
        <w:rPr>
          <w:rFonts w:ascii="Calibri" w:hAnsi="Calibri" w:cs="Calibri"/>
          <w:lang w:val="en-US"/>
        </w:rPr>
        <w:t xml:space="preserve">By contrast, we can </w:t>
      </w:r>
      <w:ins w:id="16" w:author="BANACHEWICZ, Konrad" w:date="2021-12-20T23:01:00Z">
        <w:r w:rsidR="00256572">
          <w:rPr>
            <w:rFonts w:ascii="Calibri" w:hAnsi="Calibri" w:cs="Calibri"/>
            <w:lang w:val="en-US"/>
          </w:rPr>
          <w:t>look</w:t>
        </w:r>
      </w:ins>
      <w:r>
        <w:rPr>
          <w:rFonts w:ascii="Calibri" w:hAnsi="Calibri" w:cs="Calibri"/>
          <w:lang w:val="en-US"/>
        </w:rPr>
        <w:t xml:space="preserve"> at a sample image from </w:t>
      </w:r>
      <w:r w:rsidR="00406AC1">
        <w:rPr>
          <w:rFonts w:ascii="Calibri" w:hAnsi="Calibri" w:cs="Calibri"/>
          <w:lang w:val="en-US"/>
        </w:rPr>
        <w:t xml:space="preserve">the </w:t>
      </w:r>
      <w:proofErr w:type="spellStart"/>
      <w:r w:rsidR="00406AC1">
        <w:rPr>
          <w:rFonts w:ascii="Calibri" w:hAnsi="Calibri" w:cs="Calibri"/>
          <w:lang w:val="en-US"/>
        </w:rPr>
        <w:t>Severstal</w:t>
      </w:r>
      <w:proofErr w:type="spellEnd"/>
      <w:r w:rsidR="00406AC1">
        <w:rPr>
          <w:rFonts w:ascii="Calibri" w:hAnsi="Calibri" w:cs="Calibri"/>
          <w:lang w:val="en-US"/>
        </w:rPr>
        <w:t xml:space="preserve"> competition </w:t>
      </w:r>
      <w:hyperlink r:id="rId19" w:history="1">
        <w:r w:rsidR="00406AC1" w:rsidRPr="00072499">
          <w:rPr>
            <w:rStyle w:val="Collegamentoipertestuale"/>
            <w:rFonts w:ascii="Calibri" w:hAnsi="Calibri" w:cs="Calibri"/>
            <w:lang w:val="en-US"/>
          </w:rPr>
          <w:t>https://www.kaggle.com/c/severstal-steel-defect-detection</w:t>
        </w:r>
      </w:hyperlink>
      <w:r w:rsidR="00406AC1">
        <w:rPr>
          <w:rFonts w:ascii="Calibri" w:hAnsi="Calibri" w:cs="Calibri"/>
          <w:lang w:val="en-US"/>
        </w:rPr>
        <w:t xml:space="preserve">. In this contest, participants had </w:t>
      </w:r>
      <w:proofErr w:type="gramStart"/>
      <w:r w:rsidR="00406AC1">
        <w:rPr>
          <w:rFonts w:ascii="Calibri" w:hAnsi="Calibri" w:cs="Calibri"/>
          <w:lang w:val="en-US"/>
        </w:rPr>
        <w:t>localize</w:t>
      </w:r>
      <w:proofErr w:type="gramEnd"/>
      <w:r w:rsidR="00406AC1">
        <w:rPr>
          <w:rFonts w:ascii="Calibri" w:hAnsi="Calibri" w:cs="Calibri"/>
          <w:lang w:val="en-US"/>
        </w:rPr>
        <w:t xml:space="preserve"> and classify defects on a steel sheet. </w:t>
      </w:r>
      <w:r w:rsidR="00850E0D">
        <w:rPr>
          <w:rFonts w:ascii="Calibri" w:hAnsi="Calibri" w:cs="Calibri"/>
          <w:lang w:val="en-US"/>
        </w:rPr>
        <w:t xml:space="preserve">All the images </w:t>
      </w:r>
      <w:r w:rsidR="00E16E9C">
        <w:rPr>
          <w:rFonts w:ascii="Calibri" w:hAnsi="Calibri" w:cs="Calibri"/>
          <w:lang w:val="en-US"/>
        </w:rPr>
        <w:t xml:space="preserve">had the same size and orientation, which means </w:t>
      </w:r>
      <w:r w:rsidR="00A92365">
        <w:rPr>
          <w:rFonts w:ascii="Calibri" w:hAnsi="Calibri" w:cs="Calibri"/>
          <w:lang w:val="en-US"/>
        </w:rPr>
        <w:t>that rotations or crops would have produced unrealistic images, adding to the noise and having adverse impact on the generalization capabilities of an algorithm.</w:t>
      </w:r>
    </w:p>
    <w:p w:rsidR="00406AC1" w:rsidRDefault="00406AC1">
      <w:pPr>
        <w:rPr>
          <w:ins w:id="17" w:author="BANACHEWICZ, Konrad" w:date="2022-01-06T23:20:00Z"/>
          <w:rFonts w:ascii="Calibri" w:hAnsi="Calibri" w:cs="Calibri"/>
          <w:lang w:val="en-US"/>
        </w:rPr>
      </w:pPr>
    </w:p>
    <w:p w:rsidR="00D35C57" w:rsidRDefault="00D35C57">
      <w:pPr>
        <w:rPr>
          <w:ins w:id="18" w:author="BANACHEWICZ, Konrad" w:date="2022-01-06T23:20:00Z"/>
          <w:rFonts w:ascii="Calibri" w:hAnsi="Calibri" w:cs="Calibri"/>
          <w:lang w:val="en-US"/>
        </w:rPr>
      </w:pPr>
    </w:p>
    <w:p w:rsidR="00D35C57" w:rsidRDefault="00D35C57">
      <w:pPr>
        <w:rPr>
          <w:ins w:id="19" w:author="BANACHEWICZ, Konrad" w:date="2022-01-06T23:19:00Z"/>
          <w:rFonts w:ascii="Calibri" w:hAnsi="Calibri" w:cs="Calibri"/>
          <w:lang w:val="en-US"/>
        </w:rPr>
      </w:pPr>
    </w:p>
    <w:p w:rsidR="00AD4B6F" w:rsidRDefault="003A50C5">
      <w:pPr>
        <w:rPr>
          <w:rFonts w:ascii="Calibri" w:hAnsi="Calibri" w:cs="Calibri"/>
          <w:lang w:val="en-US"/>
        </w:rPr>
      </w:pPr>
      <w:ins w:id="20" w:author="BANACHEWICZ, Konrad" w:date="2022-01-06T23:21:00Z">
        <w:r>
          <w:rPr>
            <w:rFonts w:ascii="Calibri" w:hAnsi="Calibri" w:cs="Calibri"/>
            <w:noProof/>
            <w:lang w:val="it-IT" w:eastAsia="ja-JP"/>
            <w:rPrChange w:id="21">
              <w:rPr>
                <w:noProof/>
                <w:lang w:val="it-IT" w:eastAsia="ja-JP"/>
              </w:rPr>
            </w:rPrChange>
          </w:rPr>
          <w:drawing>
            <wp:inline distT="0" distB="0" distL="0" distR="0">
              <wp:extent cx="5029200" cy="3911600"/>
              <wp:effectExtent l="0" t="0" r="0" b="0"/>
              <wp:docPr id="16" name="Obraz 16" descr="Obraz zawierający tekst, pół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półka, zrzut ekranu&#10;&#10;Opis wygenerowany automatycznie"/>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3911600"/>
                      </a:xfrm>
                      <a:prstGeom prst="rect">
                        <a:avLst/>
                      </a:prstGeom>
                    </pic:spPr>
                  </pic:pic>
                </a:graphicData>
              </a:graphic>
            </wp:inline>
          </w:drawing>
        </w:r>
      </w:ins>
    </w:p>
    <w:p w:rsidR="00D35C57" w:rsidRDefault="00D35C57" w:rsidP="00D35C57">
      <w:pPr>
        <w:rPr>
          <w:rFonts w:ascii="Calibri" w:hAnsi="Calibri" w:cs="Calibri"/>
          <w:lang w:val="en-US"/>
        </w:rPr>
      </w:pPr>
    </w:p>
    <w:p w:rsidR="00D35C57" w:rsidRPr="001F56BD" w:rsidRDefault="00D35C57" w:rsidP="00D35C57">
      <w:pPr>
        <w:rPr>
          <w:rFonts w:ascii="Calibri" w:hAnsi="Calibri" w:cs="Calibri"/>
          <w:lang w:val="en-US"/>
        </w:rPr>
      </w:pPr>
    </w:p>
    <w:p w:rsidR="00D35C57" w:rsidRPr="008D6CC1" w:rsidRDefault="00D35C57" w:rsidP="00D35C57">
      <w:pPr>
        <w:pStyle w:val="FigureCaptionPACKT"/>
        <w:rPr>
          <w:rFonts w:ascii="Calibri" w:hAnsi="Calibri" w:cs="Calibri"/>
        </w:rPr>
      </w:pPr>
      <w:r w:rsidRPr="008D6CC1">
        <w:rPr>
          <w:rFonts w:ascii="Calibri" w:hAnsi="Calibri" w:cs="Calibri"/>
        </w:rPr>
        <w:t>Figure 10.</w:t>
      </w:r>
      <w:r>
        <w:rPr>
          <w:rFonts w:ascii="Calibri" w:hAnsi="Calibri" w:cs="Calibri"/>
        </w:rPr>
        <w:t>8</w:t>
      </w:r>
      <w:r w:rsidRPr="008D6CC1">
        <w:rPr>
          <w:rFonts w:ascii="Calibri" w:hAnsi="Calibri" w:cs="Calibri"/>
        </w:rPr>
        <w:t>:</w:t>
      </w:r>
      <w:r>
        <w:rPr>
          <w:rFonts w:ascii="Calibri" w:hAnsi="Calibri" w:cs="Calibri"/>
        </w:rPr>
        <w:t xml:space="preserve"> Sample image from the </w:t>
      </w:r>
      <w:proofErr w:type="spellStart"/>
      <w:r>
        <w:rPr>
          <w:rFonts w:ascii="Calibri" w:hAnsi="Calibri" w:cs="Calibri"/>
        </w:rPr>
        <w:t>Severstal</w:t>
      </w:r>
      <w:proofErr w:type="spellEnd"/>
      <w:r>
        <w:rPr>
          <w:rFonts w:ascii="Calibri" w:hAnsi="Calibri" w:cs="Calibri"/>
        </w:rPr>
        <w:t xml:space="preserve"> competition</w:t>
      </w:r>
    </w:p>
    <w:p w:rsidR="008532CF" w:rsidRPr="00D35C57" w:rsidRDefault="008532CF">
      <w:pPr>
        <w:rPr>
          <w:rFonts w:ascii="Calibri" w:hAnsi="Calibri" w:cs="Calibri"/>
          <w:lang w:val="en-GB"/>
        </w:rPr>
      </w:pPr>
    </w:p>
    <w:p w:rsidR="007A3C8F" w:rsidRPr="008D6CC1" w:rsidRDefault="007A3C8F" w:rsidP="00D35C57">
      <w:pPr>
        <w:rPr>
          <w:rFonts w:ascii="Calibri" w:hAnsi="Calibri" w:cs="Calibri"/>
        </w:rPr>
      </w:pPr>
    </w:p>
    <w:p w:rsidR="00CD6246" w:rsidRPr="00C75C02" w:rsidRDefault="00CD6246">
      <w:pPr>
        <w:rPr>
          <w:rFonts w:ascii="Calibri" w:hAnsi="Calibri" w:cs="Calibri"/>
          <w:lang w:val="en-US"/>
        </w:rPr>
      </w:pPr>
    </w:p>
    <w:p w:rsidR="00277063" w:rsidRPr="002417AF" w:rsidRDefault="00277063">
      <w:pPr>
        <w:rPr>
          <w:rFonts w:ascii="Calibri" w:hAnsi="Calibri" w:cs="Calibri"/>
        </w:rPr>
      </w:pPr>
    </w:p>
    <w:p w:rsidR="00277063" w:rsidRPr="00C75C02" w:rsidRDefault="00277063" w:rsidP="00846C10">
      <w:pPr>
        <w:pStyle w:val="FigurePACKT"/>
        <w:rPr>
          <w:ins w:id="22" w:author="Lucy Wan" w:date="2021-11-29T12:02:00Z"/>
          <w:rFonts w:ascii="Calibri" w:hAnsi="Calibri" w:cs="Calibri"/>
        </w:rPr>
      </w:pPr>
    </w:p>
    <w:p w:rsidR="00846C10" w:rsidRPr="008D6CC1" w:rsidRDefault="00846C10" w:rsidP="00846C10">
      <w:pPr>
        <w:pStyle w:val="FigureCaptionPACKT"/>
        <w:rPr>
          <w:rFonts w:ascii="Calibri" w:hAnsi="Calibri" w:cs="Calibri"/>
        </w:rPr>
      </w:pPr>
    </w:p>
    <w:p w:rsidR="00277063" w:rsidRPr="008D6CC1" w:rsidRDefault="00291237">
      <w:pPr>
        <w:pStyle w:val="Titolo3"/>
        <w:rPr>
          <w:rFonts w:ascii="Calibri" w:hAnsi="Calibri" w:cs="Calibri"/>
          <w:lang w:val="en-US"/>
        </w:rPr>
      </w:pPr>
      <w:r w:rsidRPr="008D6CC1">
        <w:rPr>
          <w:rFonts w:ascii="Calibri" w:hAnsi="Calibri" w:cs="Calibri"/>
          <w:lang w:val="en-US"/>
        </w:rPr>
        <w:t>Preprocessing layers</w:t>
      </w:r>
    </w:p>
    <w:p w:rsidR="0068516F" w:rsidRDefault="00291237">
      <w:pPr>
        <w:rPr>
          <w:ins w:id="23" w:author="BANACHEWICZ, Konrad" w:date="2021-12-20T23:25:00Z"/>
          <w:rFonts w:ascii="Calibri" w:hAnsi="Calibri" w:cs="Calibri"/>
        </w:rPr>
      </w:pPr>
      <w:r w:rsidRPr="002417AF">
        <w:rPr>
          <w:rFonts w:ascii="Calibri" w:hAnsi="Calibri" w:cs="Calibri"/>
        </w:rPr>
        <w:t>An alternative approach to data augmentation as a preprocessing step in a native Keras manner is to use the preprocessing layers API. The functionality is remarkably flexible: such pipelines can be used either directly in combination with Keras models or independently in a manner similar to the ImageDataGenerator.</w:t>
      </w:r>
    </w:p>
    <w:p w:rsidR="0068516F" w:rsidRDefault="0068516F">
      <w:pPr>
        <w:rPr>
          <w:ins w:id="24" w:author="BANACHEWICZ, Konrad" w:date="2021-12-20T23:25:00Z"/>
          <w:rFonts w:ascii="Calibri" w:hAnsi="Calibri" w:cs="Calibri"/>
        </w:rPr>
      </w:pPr>
    </w:p>
    <w:p w:rsidR="00EB610A" w:rsidRDefault="00291237">
      <w:pPr>
        <w:rPr>
          <w:rFonts w:ascii="Calibri" w:hAnsi="Calibri" w:cs="Calibri"/>
          <w:lang w:val="en-US"/>
        </w:rPr>
      </w:pPr>
      <w:r w:rsidRPr="002417AF">
        <w:rPr>
          <w:rFonts w:ascii="Calibri" w:hAnsi="Calibri" w:cs="Calibri"/>
        </w:rPr>
        <w:t xml:space="preserve"> Below we show briefly how a preprocessing layer can be set</w:t>
      </w:r>
      <w:r w:rsidR="002C7C8A" w:rsidRPr="002417AF">
        <w:rPr>
          <w:rFonts w:ascii="Calibri" w:hAnsi="Calibri" w:cs="Calibri"/>
        </w:rPr>
        <w:t xml:space="preserve"> </w:t>
      </w:r>
      <w:r w:rsidRPr="002417AF">
        <w:rPr>
          <w:rFonts w:ascii="Calibri" w:hAnsi="Calibri" w:cs="Calibri"/>
        </w:rPr>
        <w:t>up</w:t>
      </w:r>
      <w:r w:rsidR="00EB610A">
        <w:rPr>
          <w:rFonts w:ascii="Calibri" w:hAnsi="Calibri" w:cs="Calibri"/>
          <w:lang w:val="en-US"/>
        </w:rPr>
        <w:t>:</w:t>
      </w:r>
    </w:p>
    <w:p w:rsidR="000F331D" w:rsidRDefault="000F331D">
      <w:pPr>
        <w:rPr>
          <w:rFonts w:ascii="Calibri" w:hAnsi="Calibri" w:cs="Calibri"/>
          <w:lang w:val="en-US"/>
        </w:rPr>
      </w:pPr>
    </w:p>
    <w:p w:rsidR="000F331D" w:rsidRPr="000F331D" w:rsidRDefault="000F331D" w:rsidP="000F331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331D">
        <w:rPr>
          <w:rFonts w:ascii="Monaco" w:hAnsi="Monaco" w:cs="Courier New"/>
          <w:color w:val="007B00"/>
          <w:sz w:val="21"/>
          <w:szCs w:val="21"/>
        </w:rPr>
        <w:t>from</w:t>
      </w:r>
      <w:r w:rsidRPr="000F331D">
        <w:rPr>
          <w:rFonts w:ascii="Monaco" w:hAnsi="Monaco" w:cs="Courier New"/>
          <w:sz w:val="21"/>
          <w:szCs w:val="21"/>
        </w:rPr>
        <w:t xml:space="preserve"> tensorflow.keras.layers.experimental </w:t>
      </w:r>
      <w:r w:rsidRPr="000F331D">
        <w:rPr>
          <w:rFonts w:ascii="Monaco" w:hAnsi="Monaco" w:cs="Courier New"/>
          <w:color w:val="007B00"/>
          <w:sz w:val="21"/>
          <w:szCs w:val="21"/>
        </w:rPr>
        <w:t>import</w:t>
      </w:r>
      <w:r w:rsidRPr="000F331D">
        <w:rPr>
          <w:rFonts w:ascii="Monaco" w:hAnsi="Monaco" w:cs="Courier New"/>
          <w:sz w:val="21"/>
          <w:szCs w:val="21"/>
        </w:rPr>
        <w:t xml:space="preserve"> preprocessing</w:t>
      </w:r>
    </w:p>
    <w:p w:rsidR="000F331D" w:rsidRPr="000F331D" w:rsidRDefault="000F331D" w:rsidP="000F331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331D">
        <w:rPr>
          <w:rFonts w:ascii="Monaco" w:hAnsi="Monaco" w:cs="Courier New"/>
          <w:color w:val="007B00"/>
          <w:sz w:val="21"/>
          <w:szCs w:val="21"/>
        </w:rPr>
        <w:t>from</w:t>
      </w:r>
      <w:r w:rsidRPr="000F331D">
        <w:rPr>
          <w:rFonts w:ascii="Monaco" w:hAnsi="Monaco" w:cs="Courier New"/>
          <w:sz w:val="21"/>
          <w:szCs w:val="21"/>
        </w:rPr>
        <w:t xml:space="preserve"> tensorflow.keras </w:t>
      </w:r>
      <w:r w:rsidRPr="000F331D">
        <w:rPr>
          <w:rFonts w:ascii="Monaco" w:hAnsi="Monaco" w:cs="Courier New"/>
          <w:color w:val="007B00"/>
          <w:sz w:val="21"/>
          <w:szCs w:val="21"/>
        </w:rPr>
        <w:t>import</w:t>
      </w:r>
      <w:r w:rsidRPr="000F331D">
        <w:rPr>
          <w:rFonts w:ascii="Monaco" w:hAnsi="Monaco" w:cs="Courier New"/>
          <w:sz w:val="21"/>
          <w:szCs w:val="21"/>
        </w:rPr>
        <w:t xml:space="preserve"> layers</w:t>
      </w:r>
    </w:p>
    <w:p w:rsidR="000F331D" w:rsidRPr="00327FD3" w:rsidRDefault="000F331D">
      <w:pPr>
        <w:rPr>
          <w:rFonts w:ascii="Calibri" w:hAnsi="Calibri" w:cs="Calibri"/>
        </w:rPr>
      </w:pPr>
    </w:p>
    <w:p w:rsidR="000F331D" w:rsidRDefault="008716F7">
      <w:pPr>
        <w:rPr>
          <w:rFonts w:ascii="Calibri" w:hAnsi="Calibri" w:cs="Calibri"/>
          <w:lang w:val="en-US"/>
        </w:rPr>
      </w:pPr>
      <w:r>
        <w:rPr>
          <w:rFonts w:ascii="Calibri" w:hAnsi="Calibri" w:cs="Calibri"/>
          <w:lang w:val="en-US"/>
        </w:rPr>
        <w:t>We load a pretrained model in the standard Keras manner:</w:t>
      </w:r>
    </w:p>
    <w:p w:rsidR="008716F7" w:rsidRDefault="008716F7">
      <w:pPr>
        <w:rPr>
          <w:rFonts w:ascii="Calibri" w:hAnsi="Calibri" w:cs="Calibri"/>
          <w:lang w:val="en-US"/>
        </w:rPr>
      </w:pPr>
    </w:p>
    <w:p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 xml:space="preserve">pretrained_base </w:t>
      </w:r>
      <w:r w:rsidRPr="00D07B19">
        <w:rPr>
          <w:rFonts w:ascii="Monaco" w:hAnsi="Monaco" w:cs="Courier New"/>
          <w:color w:val="055BE0"/>
          <w:sz w:val="21"/>
          <w:szCs w:val="21"/>
        </w:rPr>
        <w:t>=</w:t>
      </w:r>
      <w:r w:rsidRPr="00D07B19">
        <w:rPr>
          <w:rFonts w:ascii="Monaco" w:hAnsi="Monaco" w:cs="Courier New"/>
          <w:sz w:val="21"/>
          <w:szCs w:val="21"/>
        </w:rPr>
        <w:t xml:space="preserve"> tf</w:t>
      </w:r>
      <w:r w:rsidRPr="00D07B19">
        <w:rPr>
          <w:rFonts w:ascii="Monaco" w:hAnsi="Monaco" w:cs="Courier New"/>
          <w:color w:val="055BE0"/>
          <w:sz w:val="21"/>
          <w:szCs w:val="21"/>
        </w:rPr>
        <w:t>.</w:t>
      </w:r>
      <w:r w:rsidRPr="00D07B19">
        <w:rPr>
          <w:rFonts w:ascii="Monaco" w:hAnsi="Monaco" w:cs="Courier New"/>
          <w:sz w:val="21"/>
          <w:szCs w:val="21"/>
        </w:rPr>
        <w:t>keras</w:t>
      </w:r>
      <w:r w:rsidRPr="00D07B19">
        <w:rPr>
          <w:rFonts w:ascii="Monaco" w:hAnsi="Monaco" w:cs="Courier New"/>
          <w:color w:val="055BE0"/>
          <w:sz w:val="21"/>
          <w:szCs w:val="21"/>
        </w:rPr>
        <w:t>.</w:t>
      </w:r>
      <w:r w:rsidRPr="00D07B19">
        <w:rPr>
          <w:rFonts w:ascii="Monaco" w:hAnsi="Monaco" w:cs="Courier New"/>
          <w:sz w:val="21"/>
          <w:szCs w:val="21"/>
        </w:rPr>
        <w:t>models</w:t>
      </w:r>
      <w:r w:rsidRPr="00D07B19">
        <w:rPr>
          <w:rFonts w:ascii="Monaco" w:hAnsi="Monaco" w:cs="Courier New"/>
          <w:color w:val="055BE0"/>
          <w:sz w:val="21"/>
          <w:szCs w:val="21"/>
        </w:rPr>
        <w:t>.</w:t>
      </w:r>
      <w:r w:rsidRPr="00D07B19">
        <w:rPr>
          <w:rFonts w:ascii="Monaco" w:hAnsi="Monaco" w:cs="Courier New"/>
          <w:sz w:val="21"/>
          <w:szCs w:val="21"/>
        </w:rPr>
        <w:t>load_model(</w:t>
      </w:r>
    </w:p>
    <w:p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 xml:space="preserve">    </w:t>
      </w:r>
      <w:r w:rsidRPr="00D07B19">
        <w:rPr>
          <w:rFonts w:ascii="Monaco" w:hAnsi="Monaco" w:cs="Courier New"/>
          <w:color w:val="BB2323"/>
          <w:sz w:val="21"/>
          <w:szCs w:val="21"/>
        </w:rPr>
        <w:t>'../input/cv-course-models/cv-course-models/vgg16-pretrained-base'</w:t>
      </w:r>
      <w:r w:rsidRPr="00D07B19">
        <w:rPr>
          <w:rFonts w:ascii="Monaco" w:hAnsi="Monaco" w:cs="Courier New"/>
          <w:sz w:val="21"/>
          <w:szCs w:val="21"/>
        </w:rPr>
        <w:t>,</w:t>
      </w:r>
    </w:p>
    <w:p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w:t>
      </w:r>
    </w:p>
    <w:p w:rsidR="00D07B19" w:rsidRPr="00D07B19" w:rsidRDefault="00D07B19" w:rsidP="00D07B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07B19">
        <w:rPr>
          <w:rFonts w:ascii="Monaco" w:hAnsi="Monaco" w:cs="Courier New"/>
          <w:sz w:val="21"/>
          <w:szCs w:val="21"/>
        </w:rPr>
        <w:t>pretrained_base</w:t>
      </w:r>
      <w:r w:rsidRPr="00D07B19">
        <w:rPr>
          <w:rFonts w:ascii="Monaco" w:hAnsi="Monaco" w:cs="Courier New"/>
          <w:color w:val="055BE0"/>
          <w:sz w:val="21"/>
          <w:szCs w:val="21"/>
        </w:rPr>
        <w:t>.</w:t>
      </w:r>
      <w:r w:rsidRPr="00D07B19">
        <w:rPr>
          <w:rFonts w:ascii="Monaco" w:hAnsi="Monaco" w:cs="Courier New"/>
          <w:sz w:val="21"/>
          <w:szCs w:val="21"/>
        </w:rPr>
        <w:t xml:space="preserve">trainable </w:t>
      </w:r>
      <w:r w:rsidRPr="00D07B19">
        <w:rPr>
          <w:rFonts w:ascii="Monaco" w:hAnsi="Monaco" w:cs="Courier New"/>
          <w:color w:val="055BE0"/>
          <w:sz w:val="21"/>
          <w:szCs w:val="21"/>
        </w:rPr>
        <w:t>=</w:t>
      </w:r>
      <w:r w:rsidRPr="00D07B19">
        <w:rPr>
          <w:rFonts w:ascii="Monaco" w:hAnsi="Monaco" w:cs="Courier New"/>
          <w:sz w:val="21"/>
          <w:szCs w:val="21"/>
        </w:rPr>
        <w:t xml:space="preserve"> </w:t>
      </w:r>
      <w:r w:rsidRPr="00D07B19">
        <w:rPr>
          <w:rFonts w:ascii="Monaco" w:hAnsi="Monaco" w:cs="Courier New"/>
          <w:color w:val="3D7E7E"/>
          <w:sz w:val="21"/>
          <w:szCs w:val="21"/>
        </w:rPr>
        <w:t>False</w:t>
      </w:r>
    </w:p>
    <w:p w:rsidR="00D07B19" w:rsidRPr="00D07B19" w:rsidRDefault="00D07B19" w:rsidP="00D07B19"/>
    <w:p w:rsidR="000F331D" w:rsidRDefault="005A052F">
      <w:pPr>
        <w:rPr>
          <w:rFonts w:ascii="Calibri" w:hAnsi="Calibri" w:cs="Calibri"/>
          <w:lang w:val="en-US"/>
        </w:rPr>
      </w:pPr>
      <w:r w:rsidRPr="00E60F36">
        <w:rPr>
          <w:rFonts w:ascii="Calibri" w:hAnsi="Calibri" w:cs="Calibri"/>
          <w:lang w:val="en-US"/>
        </w:rPr>
        <w:t xml:space="preserve">The preprocessing layers can be used in the same way </w:t>
      </w:r>
      <w:r w:rsidR="008651A5">
        <w:rPr>
          <w:rFonts w:ascii="Calibri" w:hAnsi="Calibri" w:cs="Calibri"/>
          <w:lang w:val="en-US"/>
        </w:rPr>
        <w:t xml:space="preserve">as others used inside the Sequential </w:t>
      </w:r>
      <w:r w:rsidR="00DD4C82">
        <w:rPr>
          <w:rFonts w:ascii="Calibri" w:hAnsi="Calibri" w:cs="Calibri"/>
          <w:lang w:val="en-US"/>
        </w:rPr>
        <w:t>constructor – the only requirement is they need to be specified before others, at the beginning of our model definition</w:t>
      </w:r>
    </w:p>
    <w:p w:rsidR="00DD4C82" w:rsidRPr="008651A5" w:rsidRDefault="00DD4C82">
      <w:pPr>
        <w:rPr>
          <w:rFonts w:ascii="Calibri" w:hAnsi="Calibri" w:cs="Calibri"/>
          <w:lang w:val="en-US"/>
        </w:rPr>
      </w:pPr>
    </w:p>
    <w:p w:rsidR="005A052F" w:rsidRPr="005A052F" w:rsidRDefault="00291237" w:rsidP="005A052F">
      <w:pPr>
        <w:pStyle w:val="PreformattatoHTML"/>
        <w:shd w:val="clear" w:color="auto" w:fill="F7F7F7"/>
        <w:wordWrap w:val="0"/>
        <w:rPr>
          <w:rFonts w:ascii="Monaco" w:hAnsi="Monaco"/>
          <w:sz w:val="21"/>
          <w:szCs w:val="21"/>
        </w:rPr>
      </w:pPr>
      <w:r w:rsidRPr="002417AF">
        <w:rPr>
          <w:rFonts w:ascii="Calibri" w:hAnsi="Calibri" w:cs="Calibri"/>
        </w:rPr>
        <w:t xml:space="preserve"> </w:t>
      </w:r>
      <w:r w:rsidR="005A052F" w:rsidRPr="005A052F">
        <w:rPr>
          <w:rFonts w:ascii="Monaco" w:hAnsi="Monaco"/>
          <w:sz w:val="21"/>
          <w:szCs w:val="21"/>
        </w:rPr>
        <w:t xml:space="preserve">model </w:t>
      </w:r>
      <w:r w:rsidR="005A052F" w:rsidRPr="005A052F">
        <w:rPr>
          <w:rFonts w:ascii="Monaco" w:hAnsi="Monaco"/>
          <w:color w:val="055BE0"/>
          <w:sz w:val="21"/>
          <w:szCs w:val="21"/>
        </w:rPr>
        <w:t>=</w:t>
      </w:r>
      <w:r w:rsidR="005A052F" w:rsidRPr="005A052F">
        <w:rPr>
          <w:rFonts w:ascii="Monaco" w:hAnsi="Monaco"/>
          <w:sz w:val="21"/>
          <w:szCs w:val="21"/>
        </w:rPr>
        <w:t xml:space="preserve"> tf</w:t>
      </w:r>
      <w:r w:rsidR="005A052F" w:rsidRPr="005A052F">
        <w:rPr>
          <w:rFonts w:ascii="Monaco" w:hAnsi="Monaco"/>
          <w:color w:val="055BE0"/>
          <w:sz w:val="21"/>
          <w:szCs w:val="21"/>
        </w:rPr>
        <w:t>.</w:t>
      </w:r>
      <w:r w:rsidR="005A052F" w:rsidRPr="005A052F">
        <w:rPr>
          <w:rFonts w:ascii="Monaco" w:hAnsi="Monaco"/>
          <w:sz w:val="21"/>
          <w:szCs w:val="21"/>
        </w:rPr>
        <w:t>keras</w:t>
      </w:r>
      <w:r w:rsidR="005A052F" w:rsidRPr="005A052F">
        <w:rPr>
          <w:rFonts w:ascii="Monaco" w:hAnsi="Monaco"/>
          <w:color w:val="055BE0"/>
          <w:sz w:val="21"/>
          <w:szCs w:val="21"/>
        </w:rPr>
        <w:t>.</w:t>
      </w:r>
      <w:r w:rsidR="005A052F" w:rsidRPr="005A052F">
        <w:rPr>
          <w:rFonts w:ascii="Monaco" w:hAnsi="Monaco"/>
          <w:sz w:val="21"/>
          <w:szCs w:val="21"/>
        </w:rPr>
        <w:t>Sequential([</w:t>
      </w:r>
    </w:p>
    <w:p w:rsidR="005A052F" w:rsidRPr="00AA7FA2"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
      </w:pPr>
      <w:r w:rsidRPr="005A052F">
        <w:rPr>
          <w:rFonts w:ascii="Monaco" w:hAnsi="Monaco" w:cs="Courier New"/>
          <w:sz w:val="21"/>
          <w:szCs w:val="21"/>
        </w:rPr>
        <w:t xml:space="preserve">    </w:t>
      </w:r>
      <w:r w:rsidRPr="005A052F">
        <w:rPr>
          <w:rFonts w:ascii="Monaco" w:hAnsi="Monaco" w:cs="Courier New"/>
          <w:i/>
          <w:iCs/>
          <w:sz w:val="21"/>
          <w:szCs w:val="21"/>
        </w:rPr>
        <w:t># Preprocessing</w:t>
      </w:r>
      <w:ins w:id="25" w:author="BANACHEWICZ, Konrad" w:date="2021-12-20T23:29:00Z">
        <w:r w:rsidR="001D198D" w:rsidRPr="00AA7FA2">
          <w:rPr>
            <w:rFonts w:ascii="Monaco" w:hAnsi="Monaco" w:cs="Courier New"/>
            <w:i/>
            <w:iCs/>
            <w:sz w:val="21"/>
            <w:szCs w:val="21"/>
            <w:lang w:val="en-US"/>
          </w:rPr>
          <w:t xml:space="preserve"> l</w:t>
        </w:r>
        <w:r w:rsidR="001D198D">
          <w:rPr>
            <w:rFonts w:ascii="Monaco" w:hAnsi="Monaco" w:cs="Courier New"/>
            <w:i/>
            <w:iCs/>
            <w:sz w:val="21"/>
            <w:szCs w:val="21"/>
            <w:lang w:val="en-US"/>
          </w:rPr>
          <w:t>ayers</w:t>
        </w:r>
      </w:ins>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preprocessing</w:t>
      </w:r>
      <w:r w:rsidRPr="005A052F">
        <w:rPr>
          <w:rFonts w:ascii="Monaco" w:hAnsi="Monaco" w:cs="Courier New"/>
          <w:color w:val="055BE0"/>
          <w:sz w:val="21"/>
          <w:szCs w:val="21"/>
        </w:rPr>
        <w:t>.</w:t>
      </w:r>
      <w:r w:rsidRPr="005A052F">
        <w:rPr>
          <w:rFonts w:ascii="Monaco" w:hAnsi="Monaco" w:cs="Courier New"/>
          <w:sz w:val="21"/>
          <w:szCs w:val="21"/>
        </w:rPr>
        <w:t>RandomFlip(</w:t>
      </w:r>
      <w:r w:rsidRPr="005A052F">
        <w:rPr>
          <w:rFonts w:ascii="Monaco" w:hAnsi="Monaco" w:cs="Courier New"/>
          <w:color w:val="BB2323"/>
          <w:sz w:val="21"/>
          <w:szCs w:val="21"/>
        </w:rPr>
        <w:t>'horizontal'</w:t>
      </w:r>
      <w:r w:rsidRPr="005A052F">
        <w:rPr>
          <w:rFonts w:ascii="Monaco" w:hAnsi="Monaco" w:cs="Courier New"/>
          <w:sz w:val="21"/>
          <w:szCs w:val="21"/>
        </w:rPr>
        <w:t xml:space="preserve">), </w:t>
      </w:r>
      <w:r w:rsidRPr="005A052F">
        <w:rPr>
          <w:rFonts w:ascii="Monaco" w:hAnsi="Monaco" w:cs="Courier New"/>
          <w:i/>
          <w:iCs/>
          <w:sz w:val="21"/>
          <w:szCs w:val="21"/>
        </w:rPr>
        <w:t># flip left-to-right</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preprocessing</w:t>
      </w:r>
      <w:r w:rsidRPr="005A052F">
        <w:rPr>
          <w:rFonts w:ascii="Monaco" w:hAnsi="Monaco" w:cs="Courier New"/>
          <w:color w:val="055BE0"/>
          <w:sz w:val="21"/>
          <w:szCs w:val="21"/>
        </w:rPr>
        <w:t>.</w:t>
      </w:r>
      <w:r w:rsidRPr="005A052F">
        <w:rPr>
          <w:rFonts w:ascii="Monaco" w:hAnsi="Monaco" w:cs="Courier New"/>
          <w:sz w:val="21"/>
          <w:szCs w:val="21"/>
        </w:rPr>
        <w:t>RandomContrast(</w:t>
      </w:r>
      <w:r w:rsidRPr="005A052F">
        <w:rPr>
          <w:rFonts w:ascii="Monaco" w:hAnsi="Monaco" w:cs="Courier New"/>
          <w:color w:val="666666"/>
          <w:sz w:val="21"/>
          <w:szCs w:val="21"/>
        </w:rPr>
        <w:t>0.5</w:t>
      </w:r>
      <w:r w:rsidRPr="005A052F">
        <w:rPr>
          <w:rFonts w:ascii="Monaco" w:hAnsi="Monaco" w:cs="Courier New"/>
          <w:sz w:val="21"/>
          <w:szCs w:val="21"/>
        </w:rPr>
        <w:t xml:space="preserve">), </w:t>
      </w:r>
      <w:r w:rsidRPr="005A052F">
        <w:rPr>
          <w:rFonts w:ascii="Monaco" w:hAnsi="Monaco" w:cs="Courier New"/>
          <w:i/>
          <w:iCs/>
          <w:sz w:val="21"/>
          <w:szCs w:val="21"/>
        </w:rPr>
        <w:t># contrast change by up to 50%</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w:t>
      </w:r>
    </w:p>
    <w:p w:rsidR="005A052F" w:rsidRPr="00D51145"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
      </w:pPr>
      <w:r w:rsidRPr="005A052F">
        <w:rPr>
          <w:rFonts w:ascii="Monaco" w:hAnsi="Monaco" w:cs="Courier New"/>
          <w:sz w:val="21"/>
          <w:szCs w:val="21"/>
        </w:rPr>
        <w:t xml:space="preserve">    </w:t>
      </w:r>
      <w:r w:rsidRPr="005A052F">
        <w:rPr>
          <w:rFonts w:ascii="Monaco" w:hAnsi="Monaco" w:cs="Courier New"/>
          <w:i/>
          <w:iCs/>
          <w:sz w:val="21"/>
          <w:szCs w:val="21"/>
        </w:rPr>
        <w:t># Base</w:t>
      </w:r>
      <w:r w:rsidR="00707301" w:rsidRPr="00D51145">
        <w:rPr>
          <w:rFonts w:ascii="Monaco" w:hAnsi="Monaco" w:cs="Courier New"/>
          <w:i/>
          <w:iCs/>
          <w:sz w:val="21"/>
          <w:szCs w:val="21"/>
          <w:lang w:val="en-US"/>
        </w:rPr>
        <w:t xml:space="preserve"> </w:t>
      </w:r>
      <w:proofErr w:type="spellStart"/>
      <w:r w:rsidR="00707301" w:rsidRPr="00D51145">
        <w:rPr>
          <w:rFonts w:ascii="Monaco" w:hAnsi="Monaco" w:cs="Courier New"/>
          <w:i/>
          <w:iCs/>
          <w:sz w:val="21"/>
          <w:szCs w:val="21"/>
          <w:lang w:val="en-US"/>
        </w:rPr>
        <w:t>mo</w:t>
      </w:r>
      <w:ins w:id="26" w:author="BANACHEWICZ, Konrad" w:date="2022-01-06T13:53:00Z">
        <w:r w:rsidR="00B64325">
          <w:rPr>
            <w:rFonts w:ascii="Monaco" w:hAnsi="Monaco" w:cs="Courier New"/>
            <w:i/>
            <w:iCs/>
            <w:sz w:val="21"/>
            <w:szCs w:val="21"/>
            <w:lang w:val="en-US"/>
          </w:rPr>
          <w:t>x</w:t>
        </w:r>
      </w:ins>
      <w:r w:rsidR="00707301" w:rsidRPr="00D51145">
        <w:rPr>
          <w:rFonts w:ascii="Monaco" w:hAnsi="Monaco" w:cs="Courier New"/>
          <w:i/>
          <w:iCs/>
          <w:sz w:val="21"/>
          <w:szCs w:val="21"/>
          <w:lang w:val="en-US"/>
        </w:rPr>
        <w:t>del</w:t>
      </w:r>
      <w:proofErr w:type="spellEnd"/>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pretrained_base,</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w:t>
      </w:r>
      <w:r w:rsidRPr="005A052F">
        <w:rPr>
          <w:rFonts w:ascii="Monaco" w:hAnsi="Monaco" w:cs="Courier New"/>
          <w:i/>
          <w:iCs/>
          <w:sz w:val="21"/>
          <w:szCs w:val="21"/>
        </w:rPr>
        <w:t xml:space="preserve"># model head definition </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layers</w:t>
      </w:r>
      <w:r w:rsidRPr="005A052F">
        <w:rPr>
          <w:rFonts w:ascii="Monaco" w:hAnsi="Monaco" w:cs="Courier New"/>
          <w:color w:val="055BE0"/>
          <w:sz w:val="21"/>
          <w:szCs w:val="21"/>
        </w:rPr>
        <w:t>.</w:t>
      </w:r>
      <w:r w:rsidRPr="005A052F">
        <w:rPr>
          <w:rFonts w:ascii="Monaco" w:hAnsi="Monaco" w:cs="Courier New"/>
          <w:sz w:val="21"/>
          <w:szCs w:val="21"/>
        </w:rPr>
        <w:t>Flatten(),</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layers</w:t>
      </w:r>
      <w:r w:rsidRPr="005A052F">
        <w:rPr>
          <w:rFonts w:ascii="Monaco" w:hAnsi="Monaco" w:cs="Courier New"/>
          <w:color w:val="055BE0"/>
          <w:sz w:val="21"/>
          <w:szCs w:val="21"/>
        </w:rPr>
        <w:t>.</w:t>
      </w:r>
      <w:r w:rsidRPr="005A052F">
        <w:rPr>
          <w:rFonts w:ascii="Monaco" w:hAnsi="Monaco" w:cs="Courier New"/>
          <w:sz w:val="21"/>
          <w:szCs w:val="21"/>
        </w:rPr>
        <w:t>Dense(</w:t>
      </w:r>
      <w:r w:rsidRPr="005A052F">
        <w:rPr>
          <w:rFonts w:ascii="Monaco" w:hAnsi="Monaco" w:cs="Courier New"/>
          <w:color w:val="666666"/>
          <w:sz w:val="21"/>
          <w:szCs w:val="21"/>
        </w:rPr>
        <w:t>6</w:t>
      </w:r>
      <w:r w:rsidRPr="005A052F">
        <w:rPr>
          <w:rFonts w:ascii="Monaco" w:hAnsi="Monaco" w:cs="Courier New"/>
          <w:sz w:val="21"/>
          <w:szCs w:val="21"/>
        </w:rPr>
        <w:t>, activation</w:t>
      </w:r>
      <w:r w:rsidRPr="005A052F">
        <w:rPr>
          <w:rFonts w:ascii="Monaco" w:hAnsi="Monaco" w:cs="Courier New"/>
          <w:color w:val="055BE0"/>
          <w:sz w:val="21"/>
          <w:szCs w:val="21"/>
        </w:rPr>
        <w:t>=</w:t>
      </w:r>
      <w:r w:rsidRPr="005A052F">
        <w:rPr>
          <w:rFonts w:ascii="Monaco" w:hAnsi="Monaco" w:cs="Courier New"/>
          <w:color w:val="BB2323"/>
          <w:sz w:val="21"/>
          <w:szCs w:val="21"/>
        </w:rPr>
        <w:t>'relu'</w:t>
      </w:r>
      <w:r w:rsidRPr="005A052F">
        <w:rPr>
          <w:rFonts w:ascii="Monaco" w:hAnsi="Monaco" w:cs="Courier New"/>
          <w:sz w:val="21"/>
          <w:szCs w:val="21"/>
        </w:rPr>
        <w:t>),</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 xml:space="preserve">    layers</w:t>
      </w:r>
      <w:r w:rsidRPr="005A052F">
        <w:rPr>
          <w:rFonts w:ascii="Monaco" w:hAnsi="Monaco" w:cs="Courier New"/>
          <w:color w:val="055BE0"/>
          <w:sz w:val="21"/>
          <w:szCs w:val="21"/>
        </w:rPr>
        <w:t>.</w:t>
      </w:r>
      <w:r w:rsidRPr="005A052F">
        <w:rPr>
          <w:rFonts w:ascii="Monaco" w:hAnsi="Monaco" w:cs="Courier New"/>
          <w:sz w:val="21"/>
          <w:szCs w:val="21"/>
        </w:rPr>
        <w:t>Dense(</w:t>
      </w:r>
      <w:r w:rsidRPr="005A052F">
        <w:rPr>
          <w:rFonts w:ascii="Monaco" w:hAnsi="Monaco" w:cs="Courier New"/>
          <w:color w:val="666666"/>
          <w:sz w:val="21"/>
          <w:szCs w:val="21"/>
        </w:rPr>
        <w:t>1</w:t>
      </w:r>
      <w:r w:rsidRPr="005A052F">
        <w:rPr>
          <w:rFonts w:ascii="Monaco" w:hAnsi="Monaco" w:cs="Courier New"/>
          <w:sz w:val="21"/>
          <w:szCs w:val="21"/>
        </w:rPr>
        <w:t>, activation</w:t>
      </w:r>
      <w:r w:rsidRPr="005A052F">
        <w:rPr>
          <w:rFonts w:ascii="Monaco" w:hAnsi="Monaco" w:cs="Courier New"/>
          <w:color w:val="055BE0"/>
          <w:sz w:val="21"/>
          <w:szCs w:val="21"/>
        </w:rPr>
        <w:t>=</w:t>
      </w:r>
      <w:r w:rsidRPr="005A052F">
        <w:rPr>
          <w:rFonts w:ascii="Monaco" w:hAnsi="Monaco" w:cs="Courier New"/>
          <w:color w:val="BB2323"/>
          <w:sz w:val="21"/>
          <w:szCs w:val="21"/>
        </w:rPr>
        <w:t>'sigmoid'</w:t>
      </w:r>
      <w:r w:rsidRPr="005A052F">
        <w:rPr>
          <w:rFonts w:ascii="Monaco" w:hAnsi="Monaco" w:cs="Courier New"/>
          <w:sz w:val="21"/>
          <w:szCs w:val="21"/>
        </w:rPr>
        <w:t>),</w:t>
      </w:r>
    </w:p>
    <w:p w:rsidR="005A052F" w:rsidRPr="005A052F" w:rsidRDefault="005A052F" w:rsidP="005A05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A052F">
        <w:rPr>
          <w:rFonts w:ascii="Monaco" w:hAnsi="Monaco" w:cs="Courier New"/>
          <w:sz w:val="21"/>
          <w:szCs w:val="21"/>
        </w:rPr>
        <w:t>])</w:t>
      </w:r>
    </w:p>
    <w:p w:rsidR="00277063" w:rsidRPr="002417AF" w:rsidRDefault="00277063">
      <w:pPr>
        <w:rPr>
          <w:rFonts w:ascii="Calibri" w:hAnsi="Calibri" w:cs="Calibri"/>
        </w:rPr>
      </w:pPr>
    </w:p>
    <w:p w:rsidR="00277063" w:rsidRPr="002417AF" w:rsidRDefault="00277063">
      <w:pPr>
        <w:rPr>
          <w:rFonts w:ascii="Calibri" w:hAnsi="Calibri" w:cs="Calibri"/>
        </w:rPr>
      </w:pPr>
    </w:p>
    <w:p w:rsidR="00277063" w:rsidRPr="002417AF" w:rsidRDefault="00291237">
      <w:pPr>
        <w:pStyle w:val="Titolo2"/>
        <w:rPr>
          <w:rFonts w:ascii="Calibri" w:hAnsi="Calibri" w:cs="Calibri"/>
        </w:rPr>
      </w:pPr>
      <w:proofErr w:type="spellStart"/>
      <w:r w:rsidRPr="002417AF">
        <w:rPr>
          <w:rFonts w:ascii="Calibri" w:hAnsi="Calibri" w:cs="Calibri"/>
        </w:rPr>
        <w:t>Albumentations</w:t>
      </w:r>
      <w:proofErr w:type="spellEnd"/>
    </w:p>
    <w:p w:rsidR="00DC502B" w:rsidRDefault="00291237">
      <w:pPr>
        <w:rPr>
          <w:ins w:id="27" w:author="BANACHEWICZ, Konrad" w:date="2021-12-20T23:02:00Z"/>
          <w:rStyle w:val="URLPACKT"/>
          <w:rFonts w:ascii="Calibri" w:hAnsi="Calibri" w:cs="Calibri"/>
          <w:lang w:val="en-US"/>
        </w:rPr>
      </w:pPr>
      <w:r w:rsidRPr="002417AF">
        <w:rPr>
          <w:rFonts w:ascii="Calibri" w:hAnsi="Calibri" w:cs="Calibri"/>
        </w:rPr>
        <w:t xml:space="preserve">The </w:t>
      </w:r>
      <w:proofErr w:type="spellStart"/>
      <w:r w:rsidRPr="008E2D32">
        <w:rPr>
          <w:rFonts w:ascii="Calibri" w:hAnsi="Calibri" w:cs="Calibri"/>
          <w:i/>
          <w:iCs/>
        </w:rPr>
        <w:t>albumentations</w:t>
      </w:r>
      <w:proofErr w:type="spellEnd"/>
      <w:r w:rsidRPr="002417AF">
        <w:rPr>
          <w:rFonts w:ascii="Calibri" w:hAnsi="Calibri" w:cs="Calibri"/>
        </w:rPr>
        <w:t xml:space="preserve"> package is a fast image augmentation </w:t>
      </w:r>
      <w:proofErr w:type="gramStart"/>
      <w:r w:rsidRPr="002417AF">
        <w:rPr>
          <w:rFonts w:ascii="Calibri" w:hAnsi="Calibri" w:cs="Calibri"/>
        </w:rPr>
        <w:t>library which</w:t>
      </w:r>
      <w:proofErr w:type="gramEnd"/>
      <w:r w:rsidRPr="002417AF">
        <w:rPr>
          <w:rFonts w:ascii="Calibri" w:hAnsi="Calibri" w:cs="Calibri"/>
        </w:rPr>
        <w:t xml:space="preserve"> is built as a wrapper of sorts around other libraries. </w:t>
      </w:r>
      <w:ins w:id="28" w:author="Luca Massaron" w:date="2022-01-09T00:33:00Z">
        <w:r w:rsidR="00C552A7">
          <w:rPr>
            <w:rFonts w:ascii="Calibri" w:hAnsi="Calibri" w:cs="Calibri"/>
          </w:rPr>
          <w:t xml:space="preserve">The </w:t>
        </w:r>
      </w:ins>
      <w:ins w:id="29" w:author="Luca Massaron" w:date="2022-01-09T00:34:00Z">
        <w:r w:rsidR="00C552A7">
          <w:rPr>
            <w:rFonts w:ascii="Calibri" w:hAnsi="Calibri" w:cs="Calibri"/>
          </w:rPr>
          <w:t xml:space="preserve">package </w:t>
        </w:r>
      </w:ins>
      <w:ins w:id="30" w:author="Luca Massaron" w:date="2022-01-09T00:33:00Z">
        <w:r w:rsidR="00C552A7">
          <w:rPr>
            <w:rFonts w:ascii="Calibri" w:hAnsi="Calibri" w:cs="Calibri"/>
          </w:rPr>
          <w:t>i</w:t>
        </w:r>
      </w:ins>
      <w:ins w:id="31" w:author="Luca Massaron" w:date="2022-01-09T00:34:00Z">
        <w:r w:rsidR="00C552A7">
          <w:rPr>
            <w:rFonts w:ascii="Calibri" w:hAnsi="Calibri" w:cs="Calibri"/>
          </w:rPr>
          <w:t>s</w:t>
        </w:r>
      </w:ins>
      <w:ins w:id="32" w:author="Luca Massaron" w:date="2022-01-09T00:33:00Z">
        <w:r w:rsidR="00C552A7">
          <w:rPr>
            <w:rFonts w:ascii="Calibri" w:hAnsi="Calibri" w:cs="Calibri"/>
          </w:rPr>
          <w:t xml:space="preserve"> </w:t>
        </w:r>
      </w:ins>
      <w:ins w:id="33" w:author="Luca Massaron" w:date="2022-01-09T00:34:00Z">
        <w:r w:rsidR="00C552A7">
          <w:rPr>
            <w:rFonts w:ascii="Calibri" w:hAnsi="Calibri" w:cs="Calibri"/>
          </w:rPr>
          <w:t xml:space="preserve">the result of </w:t>
        </w:r>
      </w:ins>
      <w:ins w:id="34" w:author="Luca Massaron" w:date="2022-01-09T00:35:00Z">
        <w:r w:rsidR="003A50C5">
          <w:rPr>
            <w:rFonts w:ascii="Calibri" w:hAnsi="Calibri" w:cs="Calibri"/>
          </w:rPr>
          <w:t>intensive</w:t>
        </w:r>
        <w:r w:rsidR="00C552A7">
          <w:rPr>
            <w:rFonts w:ascii="Calibri" w:hAnsi="Calibri" w:cs="Calibri"/>
          </w:rPr>
          <w:t xml:space="preserve"> </w:t>
        </w:r>
      </w:ins>
      <w:ins w:id="35" w:author="Luca Massaron" w:date="2022-01-09T00:34:00Z">
        <w:r w:rsidR="00C552A7">
          <w:rPr>
            <w:rFonts w:ascii="Calibri" w:hAnsi="Calibri" w:cs="Calibri"/>
          </w:rPr>
          <w:t xml:space="preserve">coding in quite a few Kaggle competitions (see: </w:t>
        </w:r>
        <w:r w:rsidR="00C552A7" w:rsidRPr="00C552A7">
          <w:rPr>
            <w:rFonts w:ascii="Calibri" w:hAnsi="Calibri" w:cs="Calibri"/>
          </w:rPr>
          <w:t>https://medium.com/@iglovikov/the-birth-of-albumentations-fe38c1411cb3</w:t>
        </w:r>
        <w:r w:rsidR="00C552A7">
          <w:rPr>
            <w:rFonts w:ascii="Calibri" w:hAnsi="Calibri" w:cs="Calibri"/>
          </w:rPr>
          <w:t>) and it can claim a</w:t>
        </w:r>
      </w:ins>
      <w:ins w:id="36" w:author="Luca Massaron" w:date="2022-01-09T00:14:00Z">
        <w:r w:rsidR="00FA30C5">
          <w:rPr>
            <w:rFonts w:ascii="Calibri" w:hAnsi="Calibri" w:cs="Calibri"/>
          </w:rPr>
          <w:t xml:space="preserve">mong </w:t>
        </w:r>
      </w:ins>
      <w:ins w:id="37" w:author="Luca Massaron" w:date="2022-01-09T00:35:00Z">
        <w:r w:rsidR="00C552A7">
          <w:rPr>
            <w:rFonts w:ascii="Calibri" w:hAnsi="Calibri" w:cs="Calibri"/>
          </w:rPr>
          <w:t>its</w:t>
        </w:r>
      </w:ins>
      <w:ins w:id="38" w:author="Luca Massaron" w:date="2022-01-09T00:14:00Z">
        <w:r w:rsidR="00EA1E6F">
          <w:rPr>
            <w:rFonts w:ascii="Calibri" w:hAnsi="Calibri" w:cs="Calibri"/>
          </w:rPr>
          <w:t xml:space="preserve"> core developers</w:t>
        </w:r>
      </w:ins>
      <w:ins w:id="39" w:author="Luca Massaron" w:date="2022-01-09T00:26:00Z">
        <w:r w:rsidR="00365539">
          <w:rPr>
            <w:rFonts w:ascii="Calibri" w:hAnsi="Calibri" w:cs="Calibri"/>
          </w:rPr>
          <w:t xml:space="preserve"> and contributors </w:t>
        </w:r>
      </w:ins>
      <w:ins w:id="40" w:author="Luca Massaron" w:date="2022-01-09T00:25:00Z">
        <w:r w:rsidR="00FA30C5">
          <w:rPr>
            <w:rFonts w:ascii="Calibri" w:hAnsi="Calibri" w:cs="Calibri"/>
          </w:rPr>
          <w:t xml:space="preserve">of the package </w:t>
        </w:r>
      </w:ins>
      <w:ins w:id="41" w:author="Luca Massaron" w:date="2022-01-09T00:14:00Z">
        <w:r w:rsidR="00EA1E6F">
          <w:rPr>
            <w:rFonts w:ascii="Calibri" w:hAnsi="Calibri" w:cs="Calibri"/>
          </w:rPr>
          <w:t xml:space="preserve">quite a few </w:t>
        </w:r>
      </w:ins>
      <w:ins w:id="42" w:author="Luca Massaron" w:date="2022-01-09T00:16:00Z">
        <w:r w:rsidR="00EA1E6F">
          <w:rPr>
            <w:rFonts w:ascii="Calibri" w:hAnsi="Calibri" w:cs="Calibri"/>
          </w:rPr>
          <w:t xml:space="preserve">notable </w:t>
        </w:r>
      </w:ins>
      <w:proofErr w:type="spellStart"/>
      <w:ins w:id="43" w:author="Luca Massaron" w:date="2022-01-09T00:14:00Z">
        <w:r w:rsidR="00EA1E6F">
          <w:rPr>
            <w:rFonts w:ascii="Calibri" w:hAnsi="Calibri" w:cs="Calibri"/>
          </w:rPr>
          <w:t>Kagglers</w:t>
        </w:r>
        <w:proofErr w:type="spellEnd"/>
        <w:r w:rsidR="00EA1E6F">
          <w:rPr>
            <w:rFonts w:ascii="Calibri" w:hAnsi="Calibri" w:cs="Calibri"/>
          </w:rPr>
          <w:t xml:space="preserve"> such </w:t>
        </w:r>
      </w:ins>
      <w:ins w:id="44" w:author="Luca Massaron" w:date="2022-01-09T00:16:00Z">
        <w:r w:rsidR="00EA1E6F">
          <w:rPr>
            <w:rFonts w:ascii="Calibri" w:hAnsi="Calibri" w:cs="Calibri"/>
          </w:rPr>
          <w:t xml:space="preserve">as </w:t>
        </w:r>
        <w:r w:rsidR="00EA1E6F" w:rsidRPr="00EA1E6F">
          <w:rPr>
            <w:rFonts w:ascii="Calibri" w:hAnsi="Calibri" w:cs="Calibri"/>
          </w:rPr>
          <w:t xml:space="preserve">Eugene </w:t>
        </w:r>
        <w:proofErr w:type="spellStart"/>
        <w:r w:rsidR="00EA1E6F" w:rsidRPr="00EA1E6F">
          <w:rPr>
            <w:rFonts w:ascii="Calibri" w:hAnsi="Calibri" w:cs="Calibri"/>
          </w:rPr>
          <w:t>Khvedchenya</w:t>
        </w:r>
      </w:ins>
      <w:proofErr w:type="spellEnd"/>
      <w:ins w:id="45" w:author="Luca Massaron" w:date="2022-01-09T00:14:00Z">
        <w:r w:rsidR="00EA1E6F">
          <w:rPr>
            <w:rFonts w:ascii="Calibri" w:hAnsi="Calibri" w:cs="Calibri"/>
          </w:rPr>
          <w:t xml:space="preserve"> </w:t>
        </w:r>
      </w:ins>
      <w:ins w:id="46" w:author="Luca Massaron" w:date="2022-01-09T00:16:00Z">
        <w:r w:rsidR="00EA1E6F">
          <w:rPr>
            <w:rFonts w:ascii="Calibri" w:hAnsi="Calibri" w:cs="Calibri"/>
          </w:rPr>
          <w:t>(</w:t>
        </w:r>
        <w:r w:rsidR="00FC1AF9">
          <w:rPr>
            <w:rFonts w:ascii="Calibri" w:hAnsi="Calibri" w:cs="Calibri"/>
          </w:rPr>
          <w:fldChar w:fldCharType="begin"/>
        </w:r>
        <w:r w:rsidR="00EA1E6F">
          <w:rPr>
            <w:rFonts w:ascii="Calibri" w:hAnsi="Calibri" w:cs="Calibri"/>
          </w:rPr>
          <w:instrText xml:space="preserve"> HYPERLINK "</w:instrText>
        </w:r>
        <w:r w:rsidR="00EA1E6F" w:rsidRPr="00EA1E6F">
          <w:rPr>
            <w:rFonts w:ascii="Calibri" w:hAnsi="Calibri" w:cs="Calibri"/>
          </w:rPr>
          <w:instrText>https://www.kaggle.com/bloodaxe</w:instrText>
        </w:r>
        <w:r w:rsidR="00EA1E6F">
          <w:rPr>
            <w:rFonts w:ascii="Calibri" w:hAnsi="Calibri" w:cs="Calibri"/>
          </w:rPr>
          <w:instrText xml:space="preserve">" </w:instrText>
        </w:r>
        <w:r w:rsidR="00FC1AF9">
          <w:rPr>
            <w:rFonts w:ascii="Calibri" w:hAnsi="Calibri" w:cs="Calibri"/>
          </w:rPr>
          <w:fldChar w:fldCharType="separate"/>
        </w:r>
        <w:r w:rsidR="00EA1E6F" w:rsidRPr="002A7919">
          <w:rPr>
            <w:rStyle w:val="Collegamentoipertestuale"/>
            <w:rFonts w:ascii="Calibri" w:hAnsi="Calibri" w:cs="Calibri"/>
          </w:rPr>
          <w:t>https://www.kaggle.com/bloodaxe</w:t>
        </w:r>
        <w:r w:rsidR="00FC1AF9">
          <w:rPr>
            <w:rFonts w:ascii="Calibri" w:hAnsi="Calibri" w:cs="Calibri"/>
          </w:rPr>
          <w:fldChar w:fldCharType="end"/>
        </w:r>
        <w:r w:rsidR="00EA1E6F">
          <w:rPr>
            <w:rFonts w:ascii="Calibri" w:hAnsi="Calibri" w:cs="Calibri"/>
          </w:rPr>
          <w:t xml:space="preserve">),  </w:t>
        </w:r>
      </w:ins>
      <w:ins w:id="47" w:author="Luca Massaron" w:date="2022-01-09T00:17:00Z">
        <w:r w:rsidR="00EA1E6F" w:rsidRPr="00EA1E6F">
          <w:rPr>
            <w:rFonts w:ascii="Calibri" w:hAnsi="Calibri" w:cs="Calibri"/>
          </w:rPr>
          <w:t xml:space="preserve">Vladimir </w:t>
        </w:r>
        <w:proofErr w:type="spellStart"/>
        <w:r w:rsidR="00EA1E6F" w:rsidRPr="00EA1E6F">
          <w:rPr>
            <w:rFonts w:ascii="Calibri" w:hAnsi="Calibri" w:cs="Calibri"/>
          </w:rPr>
          <w:t>Iglovikov</w:t>
        </w:r>
        <w:proofErr w:type="spellEnd"/>
        <w:r w:rsidR="00EA1E6F" w:rsidRPr="00EA1E6F">
          <w:rPr>
            <w:rFonts w:ascii="Calibri" w:hAnsi="Calibri" w:cs="Calibri"/>
          </w:rPr>
          <w:t xml:space="preserve"> </w:t>
        </w:r>
        <w:r w:rsidR="00EA1E6F">
          <w:rPr>
            <w:rFonts w:ascii="Calibri" w:hAnsi="Calibri" w:cs="Calibri"/>
          </w:rPr>
          <w:t>(</w:t>
        </w:r>
        <w:r w:rsidR="00FC1AF9">
          <w:rPr>
            <w:rFonts w:ascii="Calibri" w:hAnsi="Calibri" w:cs="Calibri"/>
          </w:rPr>
          <w:fldChar w:fldCharType="begin"/>
        </w:r>
        <w:r w:rsidR="00EA1E6F">
          <w:rPr>
            <w:rFonts w:ascii="Calibri" w:hAnsi="Calibri" w:cs="Calibri"/>
          </w:rPr>
          <w:instrText xml:space="preserve"> HYPERLINK "</w:instrText>
        </w:r>
        <w:r w:rsidR="00EA1E6F" w:rsidRPr="00EA1E6F">
          <w:rPr>
            <w:rFonts w:ascii="Calibri" w:hAnsi="Calibri" w:cs="Calibri"/>
          </w:rPr>
          <w:instrText>https://www.kaggle.com/iglovikov</w:instrText>
        </w:r>
        <w:r w:rsidR="00EA1E6F">
          <w:rPr>
            <w:rFonts w:ascii="Calibri" w:hAnsi="Calibri" w:cs="Calibri"/>
          </w:rPr>
          <w:instrText xml:space="preserve">" </w:instrText>
        </w:r>
        <w:r w:rsidR="00FC1AF9">
          <w:rPr>
            <w:rFonts w:ascii="Calibri" w:hAnsi="Calibri" w:cs="Calibri"/>
          </w:rPr>
          <w:fldChar w:fldCharType="separate"/>
        </w:r>
        <w:r w:rsidR="00EA1E6F" w:rsidRPr="002A7919">
          <w:rPr>
            <w:rStyle w:val="Collegamentoipertestuale"/>
            <w:rFonts w:ascii="Calibri" w:hAnsi="Calibri" w:cs="Calibri"/>
          </w:rPr>
          <w:t>https://www.kaggle.com/iglovikov</w:t>
        </w:r>
        <w:r w:rsidR="00FC1AF9">
          <w:rPr>
            <w:rFonts w:ascii="Calibri" w:hAnsi="Calibri" w:cs="Calibri"/>
          </w:rPr>
          <w:fldChar w:fldCharType="end"/>
        </w:r>
        <w:r w:rsidR="00FA30C5">
          <w:rPr>
            <w:rFonts w:ascii="Calibri" w:hAnsi="Calibri" w:cs="Calibri"/>
          </w:rPr>
          <w:t>)</w:t>
        </w:r>
      </w:ins>
      <w:ins w:id="48" w:author="Luca Massaron" w:date="2022-01-09T00:26:00Z">
        <w:r w:rsidR="00365539">
          <w:rPr>
            <w:rFonts w:ascii="Calibri" w:hAnsi="Calibri" w:cs="Calibri"/>
          </w:rPr>
          <w:t>,</w:t>
        </w:r>
      </w:ins>
      <w:ins w:id="49" w:author="Luca Massaron" w:date="2022-01-09T00:25:00Z">
        <w:r w:rsidR="00FA30C5">
          <w:rPr>
            <w:rFonts w:ascii="Calibri" w:hAnsi="Calibri" w:cs="Calibri"/>
          </w:rPr>
          <w:t xml:space="preserve"> </w:t>
        </w:r>
      </w:ins>
      <w:ins w:id="50" w:author="Luca Massaron" w:date="2022-01-09T00:18:00Z">
        <w:r w:rsidR="00EA1E6F" w:rsidRPr="00EA1E6F">
          <w:rPr>
            <w:rFonts w:ascii="Calibri" w:hAnsi="Calibri" w:cs="Calibri"/>
          </w:rPr>
          <w:t xml:space="preserve">Alex </w:t>
        </w:r>
        <w:proofErr w:type="spellStart"/>
        <w:r w:rsidR="00EA1E6F" w:rsidRPr="00EA1E6F">
          <w:rPr>
            <w:rFonts w:ascii="Calibri" w:hAnsi="Calibri" w:cs="Calibri"/>
          </w:rPr>
          <w:t>Parinov</w:t>
        </w:r>
        <w:proofErr w:type="spellEnd"/>
        <w:r w:rsidR="00EA1E6F" w:rsidRPr="00EA1E6F">
          <w:rPr>
            <w:rFonts w:ascii="Calibri" w:hAnsi="Calibri" w:cs="Calibri"/>
          </w:rPr>
          <w:t xml:space="preserve"> </w:t>
        </w:r>
      </w:ins>
      <w:ins w:id="51" w:author="Luca Massaron" w:date="2022-01-09T00:17:00Z">
        <w:r w:rsidR="00EA1E6F">
          <w:rPr>
            <w:rFonts w:ascii="Calibri" w:hAnsi="Calibri" w:cs="Calibri"/>
          </w:rPr>
          <w:t>(</w:t>
        </w:r>
      </w:ins>
      <w:ins w:id="52" w:author="Luca Massaron" w:date="2022-01-09T00:26:00Z">
        <w:r w:rsidR="00FC1AF9">
          <w:rPr>
            <w:rFonts w:ascii="Calibri" w:hAnsi="Calibri" w:cs="Calibri"/>
          </w:rPr>
          <w:fldChar w:fldCharType="begin"/>
        </w:r>
        <w:r w:rsidR="00365539">
          <w:rPr>
            <w:rFonts w:ascii="Calibri" w:hAnsi="Calibri" w:cs="Calibri"/>
          </w:rPr>
          <w:instrText xml:space="preserve"> HYPERLINK "</w:instrText>
        </w:r>
      </w:ins>
      <w:ins w:id="53" w:author="Luca Massaron" w:date="2022-01-09T00:17:00Z">
        <w:r w:rsidR="00365539" w:rsidRPr="00EA1E6F">
          <w:rPr>
            <w:rFonts w:ascii="Calibri" w:hAnsi="Calibri" w:cs="Calibri"/>
          </w:rPr>
          <w:instrText>https://www.kaggle.com/creafz</w:instrText>
        </w:r>
      </w:ins>
      <w:ins w:id="54" w:author="Luca Massaron" w:date="2022-01-09T00:26:00Z">
        <w:r w:rsidR="00365539">
          <w:rPr>
            <w:rFonts w:ascii="Calibri" w:hAnsi="Calibri" w:cs="Calibri"/>
          </w:rPr>
          <w:instrText xml:space="preserve">" </w:instrText>
        </w:r>
        <w:r w:rsidR="00FC1AF9">
          <w:rPr>
            <w:rFonts w:ascii="Calibri" w:hAnsi="Calibri" w:cs="Calibri"/>
          </w:rPr>
          <w:fldChar w:fldCharType="separate"/>
        </w:r>
      </w:ins>
      <w:ins w:id="55" w:author="Luca Massaron" w:date="2022-01-09T00:17:00Z">
        <w:r w:rsidR="00365539" w:rsidRPr="002A7919">
          <w:rPr>
            <w:rStyle w:val="Collegamentoipertestuale"/>
            <w:rFonts w:ascii="Calibri" w:hAnsi="Calibri" w:cs="Calibri"/>
          </w:rPr>
          <w:t>https://www.kaggle.com/creafz</w:t>
        </w:r>
      </w:ins>
      <w:ins w:id="56" w:author="Luca Massaron" w:date="2022-01-09T00:26:00Z">
        <w:r w:rsidR="00FC1AF9">
          <w:rPr>
            <w:rFonts w:ascii="Calibri" w:hAnsi="Calibri" w:cs="Calibri"/>
          </w:rPr>
          <w:fldChar w:fldCharType="end"/>
        </w:r>
        <w:r w:rsidR="00365539">
          <w:rPr>
            <w:rFonts w:ascii="Calibri" w:hAnsi="Calibri" w:cs="Calibri"/>
          </w:rPr>
          <w:t>) and</w:t>
        </w:r>
      </w:ins>
      <w:ins w:id="57" w:author="Luca Massaron" w:date="2022-01-09T00:18:00Z">
        <w:r w:rsidR="00EA1E6F">
          <w:rPr>
            <w:rFonts w:ascii="Calibri" w:hAnsi="Calibri" w:cs="Calibri"/>
          </w:rPr>
          <w:t xml:space="preserve"> </w:t>
        </w:r>
      </w:ins>
      <w:proofErr w:type="spellStart"/>
      <w:ins w:id="58" w:author="Luca Massaron" w:date="2022-01-09T00:19:00Z">
        <w:r w:rsidR="00365539">
          <w:rPr>
            <w:rFonts w:ascii="Calibri" w:hAnsi="Calibri" w:cs="Calibri"/>
          </w:rPr>
          <w:t>ZFTurbo</w:t>
        </w:r>
      </w:ins>
      <w:proofErr w:type="spellEnd"/>
      <w:ins w:id="59" w:author="Luca Massaron" w:date="2022-01-09T00:26:00Z">
        <w:r w:rsidR="00365539">
          <w:rPr>
            <w:rFonts w:ascii="Calibri" w:hAnsi="Calibri" w:cs="Calibri"/>
          </w:rPr>
          <w:t xml:space="preserve"> (</w:t>
        </w:r>
      </w:ins>
      <w:ins w:id="60" w:author="Luca Massaron" w:date="2022-01-09T00:33:00Z">
        <w:r w:rsidR="00C552A7">
          <w:rPr>
            <w:rFonts w:ascii="Calibri" w:hAnsi="Calibri" w:cs="Calibri"/>
          </w:rPr>
          <w:fldChar w:fldCharType="begin"/>
        </w:r>
        <w:r w:rsidR="00C552A7">
          <w:rPr>
            <w:rFonts w:ascii="Calibri" w:hAnsi="Calibri" w:cs="Calibri"/>
          </w:rPr>
          <w:instrText xml:space="preserve"> HYPERLINK "</w:instrText>
        </w:r>
      </w:ins>
      <w:ins w:id="61" w:author="Luca Massaron" w:date="2022-01-09T00:19:00Z">
        <w:r w:rsidR="00C552A7" w:rsidRPr="00EA1E6F">
          <w:rPr>
            <w:rFonts w:ascii="Calibri" w:hAnsi="Calibri" w:cs="Calibri"/>
          </w:rPr>
          <w:instrText>https://www.kaggle.com/zfturbo</w:instrText>
        </w:r>
      </w:ins>
      <w:ins w:id="62" w:author="Luca Massaron" w:date="2022-01-09T00:33:00Z">
        <w:r w:rsidR="00C552A7">
          <w:rPr>
            <w:rFonts w:ascii="Calibri" w:hAnsi="Calibri" w:cs="Calibri"/>
          </w:rPr>
          <w:instrText xml:space="preserve">" </w:instrText>
        </w:r>
        <w:r w:rsidR="00C552A7">
          <w:rPr>
            <w:rFonts w:ascii="Calibri" w:hAnsi="Calibri" w:cs="Calibri"/>
          </w:rPr>
          <w:fldChar w:fldCharType="separate"/>
        </w:r>
      </w:ins>
      <w:ins w:id="63" w:author="Luca Massaron" w:date="2022-01-09T00:19:00Z">
        <w:r w:rsidR="00C552A7" w:rsidRPr="006E727A">
          <w:rPr>
            <w:rStyle w:val="Collegamentoipertestuale"/>
            <w:rFonts w:ascii="Calibri" w:hAnsi="Calibri" w:cs="Calibri"/>
          </w:rPr>
          <w:t>https://www.kaggle.com/zfturbo</w:t>
        </w:r>
      </w:ins>
      <w:ins w:id="64" w:author="Luca Massaron" w:date="2022-01-09T00:33:00Z">
        <w:r w:rsidR="00C552A7">
          <w:rPr>
            <w:rFonts w:ascii="Calibri" w:hAnsi="Calibri" w:cs="Calibri"/>
          </w:rPr>
          <w:fldChar w:fldCharType="end"/>
        </w:r>
      </w:ins>
      <w:ins w:id="65" w:author="Luca Massaron" w:date="2022-01-09T00:18:00Z">
        <w:r w:rsidR="00EA1E6F">
          <w:rPr>
            <w:rFonts w:ascii="Calibri" w:hAnsi="Calibri" w:cs="Calibri"/>
          </w:rPr>
          <w:t>).</w:t>
        </w:r>
      </w:ins>
      <w:ins w:id="66" w:author="Luca Massaron" w:date="2022-01-09T00:33:00Z">
        <w:r w:rsidR="00C552A7">
          <w:rPr>
            <w:rFonts w:ascii="Calibri" w:hAnsi="Calibri" w:cs="Calibri"/>
          </w:rPr>
          <w:t xml:space="preserve"> </w:t>
        </w:r>
      </w:ins>
      <w:r w:rsidRPr="002417AF">
        <w:rPr>
          <w:rFonts w:ascii="Calibri" w:hAnsi="Calibri" w:cs="Calibri"/>
        </w:rPr>
        <w:t xml:space="preserve">The full documentation can be found </w:t>
      </w:r>
      <w:proofErr w:type="gramStart"/>
      <w:r w:rsidRPr="002417AF">
        <w:rPr>
          <w:rFonts w:ascii="Calibri" w:hAnsi="Calibri" w:cs="Calibri"/>
        </w:rPr>
        <w:t>at:</w:t>
      </w:r>
      <w:proofErr w:type="gramEnd"/>
      <w:r w:rsidRPr="002417AF">
        <w:rPr>
          <w:rFonts w:ascii="Calibri" w:hAnsi="Calibri" w:cs="Calibri"/>
        </w:rPr>
        <w:t xml:space="preserve"> </w:t>
      </w:r>
      <w:hyperlink r:id="rId21">
        <w:r w:rsidRPr="008E2D32">
          <w:rPr>
            <w:rStyle w:val="URLPACKT"/>
            <w:rFonts w:ascii="Calibri" w:hAnsi="Calibri" w:cs="Calibri"/>
          </w:rPr>
          <w:t>https://albumentations.readthedocs.io/en/latest/</w:t>
        </w:r>
      </w:hyperlink>
      <w:r w:rsidR="007E0AB3" w:rsidRPr="009D02D0">
        <w:rPr>
          <w:rStyle w:val="URLPACKT"/>
          <w:rFonts w:ascii="Calibri" w:hAnsi="Calibri" w:cs="Calibri"/>
          <w:lang w:val="en-US"/>
        </w:rPr>
        <w:t xml:space="preserve">, </w:t>
      </w:r>
    </w:p>
    <w:p w:rsidR="00DC502B" w:rsidRDefault="00DC502B">
      <w:pPr>
        <w:rPr>
          <w:ins w:id="67" w:author="BANACHEWICZ, Konrad" w:date="2021-12-20T23:02:00Z"/>
          <w:rStyle w:val="URLPACKT"/>
          <w:rFonts w:ascii="Calibri" w:hAnsi="Calibri" w:cs="Calibri"/>
          <w:lang w:val="en-US"/>
        </w:rPr>
      </w:pPr>
    </w:p>
    <w:p w:rsidR="00DC502B" w:rsidRPr="00194DF4" w:rsidRDefault="00194DF4">
      <w:pPr>
        <w:rPr>
          <w:ins w:id="68" w:author="BANACHEWICZ, Konrad" w:date="2021-12-20T23:02:00Z"/>
          <w:rStyle w:val="URLPACKT"/>
          <w:rFonts w:ascii="Calibri" w:hAnsi="Calibri" w:cs="Calibri"/>
          <w:lang w:val="en-US"/>
        </w:rPr>
      </w:pPr>
      <w:ins w:id="69" w:author="BANACHEWICZ, Konrad" w:date="2021-12-20T23:02:00Z">
        <w:r w:rsidRPr="0001787A">
          <w:rPr>
            <w:rFonts w:ascii="Calibri" w:hAnsi="Calibri" w:cs="Calibri"/>
            <w:lang w:val="en-US"/>
          </w:rPr>
          <w:t xml:space="preserve">below we list the important characteristics: </w:t>
        </w:r>
      </w:ins>
    </w:p>
    <w:p w:rsidR="007E0AB3" w:rsidRDefault="007E0AB3" w:rsidP="007E0AB3">
      <w:pPr>
        <w:pStyle w:val="Paragrafoelenco"/>
        <w:numPr>
          <w:ilvl w:val="0"/>
          <w:numId w:val="24"/>
        </w:numPr>
        <w:rPr>
          <w:rFonts w:ascii="Calibri" w:hAnsi="Calibri" w:cs="Calibri"/>
          <w:lang w:val="en-US"/>
        </w:rPr>
      </w:pPr>
      <w:r>
        <w:rPr>
          <w:rFonts w:ascii="Calibri" w:hAnsi="Calibri" w:cs="Calibri"/>
          <w:lang w:val="en-US"/>
        </w:rPr>
        <w:t>Unified API for different data types</w:t>
      </w:r>
    </w:p>
    <w:p w:rsidR="007E0AB3" w:rsidRDefault="007E0AB3" w:rsidP="007E0AB3">
      <w:pPr>
        <w:pStyle w:val="Paragrafoelenco"/>
        <w:numPr>
          <w:ilvl w:val="0"/>
          <w:numId w:val="24"/>
        </w:numPr>
        <w:rPr>
          <w:rFonts w:ascii="Calibri" w:hAnsi="Calibri" w:cs="Calibri"/>
          <w:lang w:val="en-US"/>
        </w:rPr>
      </w:pPr>
      <w:r>
        <w:rPr>
          <w:rFonts w:ascii="Calibri" w:hAnsi="Calibri" w:cs="Calibri"/>
          <w:lang w:val="en-US"/>
        </w:rPr>
        <w:t xml:space="preserve">Support for all common </w:t>
      </w:r>
      <w:r w:rsidR="00774FF7">
        <w:rPr>
          <w:rFonts w:ascii="Calibri" w:hAnsi="Calibri" w:cs="Calibri"/>
          <w:lang w:val="en-US"/>
        </w:rPr>
        <w:t>computer vision</w:t>
      </w:r>
      <w:r>
        <w:rPr>
          <w:rFonts w:ascii="Calibri" w:hAnsi="Calibri" w:cs="Calibri"/>
          <w:lang w:val="en-US"/>
        </w:rPr>
        <w:t xml:space="preserve"> tasks</w:t>
      </w:r>
    </w:p>
    <w:p w:rsidR="00C45DDC" w:rsidRDefault="000A2B2B" w:rsidP="007E0AB3">
      <w:pPr>
        <w:pStyle w:val="Paragrafoelenco"/>
        <w:numPr>
          <w:ilvl w:val="0"/>
          <w:numId w:val="24"/>
        </w:numPr>
        <w:rPr>
          <w:rFonts w:ascii="Calibri" w:hAnsi="Calibri" w:cs="Calibri"/>
          <w:lang w:val="en-US"/>
        </w:rPr>
      </w:pPr>
      <w:r>
        <w:rPr>
          <w:rFonts w:ascii="Calibri" w:hAnsi="Calibri" w:cs="Calibri"/>
          <w:lang w:val="en-US"/>
        </w:rPr>
        <w:t xml:space="preserve">Integrates both with TensorFlow and </w:t>
      </w:r>
      <w:proofErr w:type="spellStart"/>
      <w:r>
        <w:rPr>
          <w:rFonts w:ascii="Calibri" w:hAnsi="Calibri" w:cs="Calibri"/>
          <w:lang w:val="en-US"/>
        </w:rPr>
        <w:t>PyTorch</w:t>
      </w:r>
      <w:proofErr w:type="spellEnd"/>
    </w:p>
    <w:p w:rsidR="00475734" w:rsidRPr="009D02D0" w:rsidRDefault="00475734" w:rsidP="00475734">
      <w:pPr>
        <w:rPr>
          <w:rFonts w:ascii="Calibri" w:hAnsi="Calibri" w:cs="Calibri"/>
          <w:lang w:val="en-US"/>
        </w:rPr>
      </w:pPr>
    </w:p>
    <w:p w:rsidR="008E2D32" w:rsidRDefault="00817757">
      <w:pPr>
        <w:rPr>
          <w:rFonts w:ascii="Calibri" w:hAnsi="Calibri" w:cs="Calibri"/>
          <w:lang w:val="en-US"/>
        </w:rPr>
      </w:pPr>
      <w:r w:rsidRPr="00690587">
        <w:rPr>
          <w:rFonts w:ascii="Calibri" w:hAnsi="Calibri" w:cs="Calibri"/>
          <w:lang w:val="en-US"/>
        </w:rPr>
        <w:t xml:space="preserve">For the readers interested in the </w:t>
      </w:r>
      <w:r>
        <w:rPr>
          <w:rFonts w:ascii="Calibri" w:hAnsi="Calibri" w:cs="Calibri"/>
          <w:lang w:val="en-US"/>
        </w:rPr>
        <w:t xml:space="preserve">history of the package – and how it originated from a Kaggle competition – a Medium post by Vladimir </w:t>
      </w:r>
      <w:proofErr w:type="spellStart"/>
      <w:r>
        <w:rPr>
          <w:rFonts w:ascii="Calibri" w:hAnsi="Calibri" w:cs="Calibri"/>
          <w:lang w:val="en-US"/>
        </w:rPr>
        <w:t>Iglovikov</w:t>
      </w:r>
      <w:proofErr w:type="spellEnd"/>
      <w:r>
        <w:rPr>
          <w:rFonts w:ascii="Calibri" w:hAnsi="Calibri" w:cs="Calibri"/>
          <w:lang w:val="en-US"/>
        </w:rPr>
        <w:t xml:space="preserve"> (one of the creators) is an interesting read: </w:t>
      </w:r>
      <w:hyperlink r:id="rId22" w:history="1">
        <w:r w:rsidRPr="00072499">
          <w:rPr>
            <w:rStyle w:val="Collegamentoipertestuale"/>
            <w:rFonts w:ascii="Calibri" w:hAnsi="Calibri" w:cs="Calibri"/>
            <w:lang w:val="en-US"/>
          </w:rPr>
          <w:t>https://medium.com/@iglovikov/the-birth-of-albumentations-fe38c1411cb3</w:t>
        </w:r>
      </w:hyperlink>
    </w:p>
    <w:p w:rsidR="00817757" w:rsidRPr="00690587" w:rsidRDefault="00817757">
      <w:pPr>
        <w:rPr>
          <w:rFonts w:ascii="Calibri" w:hAnsi="Calibri" w:cs="Calibri"/>
          <w:lang w:val="en-US"/>
        </w:rPr>
      </w:pPr>
    </w:p>
    <w:p w:rsidR="008E2D32" w:rsidRPr="002417AF" w:rsidRDefault="008E2D32">
      <w:pPr>
        <w:rPr>
          <w:rFonts w:ascii="Calibri" w:hAnsi="Calibri" w:cs="Calibri"/>
        </w:rPr>
      </w:pPr>
    </w:p>
    <w:p w:rsidR="00277063" w:rsidRPr="00393A33" w:rsidRDefault="00291237">
      <w:pPr>
        <w:rPr>
          <w:rFonts w:ascii="Calibri" w:hAnsi="Calibri" w:cs="Calibri"/>
          <w:lang w:val="en-US"/>
        </w:rPr>
      </w:pPr>
      <w:r w:rsidRPr="002417AF">
        <w:rPr>
          <w:rFonts w:ascii="Calibri" w:hAnsi="Calibri" w:cs="Calibri"/>
        </w:rPr>
        <w:t>Using albumentations functionality to transform an image is straightforward:</w:t>
      </w:r>
      <w:r w:rsidR="007F617D" w:rsidRPr="00393A33">
        <w:rPr>
          <w:rFonts w:ascii="Calibri" w:hAnsi="Calibri" w:cs="Calibri"/>
          <w:lang w:val="en-US"/>
        </w:rPr>
        <w:t xml:space="preserve"> we b</w:t>
      </w:r>
      <w:r w:rsidR="007F617D">
        <w:rPr>
          <w:rFonts w:ascii="Calibri" w:hAnsi="Calibri" w:cs="Calibri"/>
          <w:lang w:val="en-US"/>
        </w:rPr>
        <w:t>egin by initializing the required transformations</w:t>
      </w:r>
    </w:p>
    <w:p w:rsidR="00690587" w:rsidRDefault="00690587">
      <w:pPr>
        <w:rPr>
          <w:rFonts w:ascii="Calibri" w:hAnsi="Calibri" w:cs="Calibri"/>
        </w:rPr>
      </w:pPr>
    </w:p>
    <w:p w:rsidR="007F617D" w:rsidRPr="007F617D" w:rsidRDefault="007F617D" w:rsidP="007F61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F617D">
        <w:rPr>
          <w:rFonts w:ascii="Monaco" w:hAnsi="Monaco" w:cs="Courier New"/>
          <w:color w:val="007B00"/>
          <w:sz w:val="21"/>
          <w:szCs w:val="21"/>
        </w:rPr>
        <w:t>import</w:t>
      </w:r>
      <w:r w:rsidRPr="007F617D">
        <w:rPr>
          <w:rFonts w:ascii="Monaco" w:hAnsi="Monaco" w:cs="Courier New"/>
          <w:sz w:val="21"/>
          <w:szCs w:val="21"/>
        </w:rPr>
        <w:t xml:space="preserve"> albumentations </w:t>
      </w:r>
      <w:r w:rsidRPr="007F617D">
        <w:rPr>
          <w:rFonts w:ascii="Monaco" w:hAnsi="Monaco" w:cs="Courier New"/>
          <w:color w:val="007B00"/>
          <w:sz w:val="21"/>
          <w:szCs w:val="21"/>
        </w:rPr>
        <w:t>as</w:t>
      </w:r>
      <w:r w:rsidRPr="007F617D">
        <w:rPr>
          <w:rFonts w:ascii="Monaco" w:hAnsi="Monaco" w:cs="Courier New"/>
          <w:sz w:val="21"/>
          <w:szCs w:val="21"/>
        </w:rPr>
        <w:t xml:space="preserve"> A</w:t>
      </w:r>
    </w:p>
    <w:p w:rsidR="007F617D" w:rsidRDefault="007F617D"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7F617D" w:rsidRDefault="007F617D"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horizontal_flip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HorizontalFlip(p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w:t>
      </w:r>
    </w:p>
    <w:p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rotate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ShiftScaleRotate(p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w:t>
      </w:r>
    </w:p>
    <w:p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gaus_noise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 xml:space="preserve">GaussNoise() </w:t>
      </w:r>
    </w:p>
    <w:p w:rsidR="00690587" w:rsidRPr="00690587" w:rsidRDefault="00690587"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90587">
        <w:rPr>
          <w:rFonts w:ascii="Monaco" w:hAnsi="Monaco" w:cs="Courier New"/>
          <w:sz w:val="21"/>
          <w:szCs w:val="21"/>
        </w:rPr>
        <w:t xml:space="preserve">bright_contrast </w:t>
      </w:r>
      <w:r w:rsidRPr="00690587">
        <w:rPr>
          <w:rFonts w:ascii="Monaco" w:hAnsi="Monaco" w:cs="Courier New"/>
          <w:color w:val="055BE0"/>
          <w:sz w:val="21"/>
          <w:szCs w:val="21"/>
        </w:rPr>
        <w:t>=</w:t>
      </w:r>
      <w:r w:rsidRPr="00690587">
        <w:rPr>
          <w:rFonts w:ascii="Monaco" w:hAnsi="Monaco" w:cs="Courier New"/>
          <w:sz w:val="21"/>
          <w:szCs w:val="21"/>
        </w:rPr>
        <w:t xml:space="preserve"> A</w:t>
      </w:r>
      <w:r w:rsidRPr="00690587">
        <w:rPr>
          <w:rFonts w:ascii="Monaco" w:hAnsi="Monaco" w:cs="Courier New"/>
          <w:color w:val="055BE0"/>
          <w:sz w:val="21"/>
          <w:szCs w:val="21"/>
        </w:rPr>
        <w:t>.</w:t>
      </w:r>
      <w:r w:rsidRPr="00690587">
        <w:rPr>
          <w:rFonts w:ascii="Monaco" w:hAnsi="Monaco" w:cs="Courier New"/>
          <w:sz w:val="21"/>
          <w:szCs w:val="21"/>
        </w:rPr>
        <w:t>RandomBrightnessContrast(p</w:t>
      </w:r>
      <w:r w:rsidRPr="00690587">
        <w:rPr>
          <w:rFonts w:ascii="Monaco" w:hAnsi="Monaco" w:cs="Courier New"/>
          <w:color w:val="055BE0"/>
          <w:sz w:val="21"/>
          <w:szCs w:val="21"/>
        </w:rPr>
        <w:t>=</w:t>
      </w:r>
      <w:r w:rsidRPr="00690587">
        <w:rPr>
          <w:rFonts w:ascii="Monaco" w:hAnsi="Monaco" w:cs="Courier New"/>
          <w:color w:val="666666"/>
          <w:sz w:val="21"/>
          <w:szCs w:val="21"/>
        </w:rPr>
        <w:t>1</w:t>
      </w:r>
      <w:r w:rsidRPr="00690587">
        <w:rPr>
          <w:rFonts w:ascii="Monaco" w:hAnsi="Monaco" w:cs="Courier New"/>
          <w:sz w:val="21"/>
          <w:szCs w:val="21"/>
        </w:rPr>
        <w:t xml:space="preserve">) </w:t>
      </w:r>
    </w:p>
    <w:p w:rsidR="00690587" w:rsidRPr="00EA1E6F" w:rsidRDefault="00FC1AF9"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70" w:author="Luca Massaron" w:date="2022-01-09T00:14:00Z">
            <w:rPr>
              <w:rFonts w:ascii="Monaco" w:hAnsi="Monaco" w:cs="Courier New"/>
              <w:sz w:val="21"/>
              <w:szCs w:val="21"/>
            </w:rPr>
          </w:rPrChange>
        </w:rPr>
      </w:pPr>
      <w:r w:rsidRPr="00FC1AF9">
        <w:rPr>
          <w:rFonts w:ascii="Monaco" w:hAnsi="Monaco" w:cs="Courier New"/>
          <w:sz w:val="21"/>
          <w:szCs w:val="21"/>
          <w:lang w:val="it-IT"/>
          <w:rPrChange w:id="71" w:author="Luca Massaron" w:date="2022-01-09T00:14:00Z">
            <w:rPr>
              <w:rFonts w:ascii="Monaco" w:hAnsi="Monaco" w:cs="Courier New"/>
              <w:sz w:val="21"/>
              <w:szCs w:val="21"/>
            </w:rPr>
          </w:rPrChange>
        </w:rPr>
        <w:t xml:space="preserve">gamma </w:t>
      </w:r>
      <w:r w:rsidRPr="00FC1AF9">
        <w:rPr>
          <w:rFonts w:ascii="Monaco" w:hAnsi="Monaco" w:cs="Courier New"/>
          <w:color w:val="055BE0"/>
          <w:sz w:val="21"/>
          <w:szCs w:val="21"/>
          <w:lang w:val="it-IT"/>
          <w:rPrChange w:id="72"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73" w:author="Luca Massaron" w:date="2022-01-09T00:14:00Z">
            <w:rPr>
              <w:rFonts w:ascii="Monaco" w:hAnsi="Monaco" w:cs="Courier New"/>
              <w:sz w:val="21"/>
              <w:szCs w:val="21"/>
            </w:rPr>
          </w:rPrChange>
        </w:rPr>
        <w:t xml:space="preserve"> </w:t>
      </w:r>
      <w:proofErr w:type="spellStart"/>
      <w:r w:rsidRPr="00FC1AF9">
        <w:rPr>
          <w:rFonts w:ascii="Monaco" w:hAnsi="Monaco" w:cs="Courier New"/>
          <w:sz w:val="21"/>
          <w:szCs w:val="21"/>
          <w:lang w:val="it-IT"/>
          <w:rPrChange w:id="74" w:author="Luca Massaron" w:date="2022-01-09T00:14:00Z">
            <w:rPr>
              <w:rFonts w:ascii="Monaco" w:hAnsi="Monaco" w:cs="Courier New"/>
              <w:sz w:val="21"/>
              <w:szCs w:val="21"/>
            </w:rPr>
          </w:rPrChange>
        </w:rPr>
        <w:t>A</w:t>
      </w:r>
      <w:r w:rsidRPr="00FC1AF9">
        <w:rPr>
          <w:rFonts w:ascii="Monaco" w:hAnsi="Monaco" w:cs="Courier New"/>
          <w:color w:val="055BE0"/>
          <w:sz w:val="21"/>
          <w:szCs w:val="21"/>
          <w:lang w:val="it-IT"/>
          <w:rPrChange w:id="75"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76" w:author="Luca Massaron" w:date="2022-01-09T00:14:00Z">
            <w:rPr>
              <w:rFonts w:ascii="Monaco" w:hAnsi="Monaco" w:cs="Courier New"/>
              <w:sz w:val="21"/>
              <w:szCs w:val="21"/>
            </w:rPr>
          </w:rPrChange>
        </w:rPr>
        <w:t>RandomGamma</w:t>
      </w:r>
      <w:proofErr w:type="spellEnd"/>
      <w:proofErr w:type="gramStart"/>
      <w:r w:rsidRPr="00FC1AF9">
        <w:rPr>
          <w:rFonts w:ascii="Monaco" w:hAnsi="Monaco" w:cs="Courier New"/>
          <w:sz w:val="21"/>
          <w:szCs w:val="21"/>
          <w:lang w:val="it-IT"/>
          <w:rPrChange w:id="77" w:author="Luca Massaron" w:date="2022-01-09T00:14:00Z">
            <w:rPr>
              <w:rFonts w:ascii="Monaco" w:hAnsi="Monaco" w:cs="Courier New"/>
              <w:sz w:val="21"/>
              <w:szCs w:val="21"/>
            </w:rPr>
          </w:rPrChange>
        </w:rPr>
        <w:t>(</w:t>
      </w:r>
      <w:proofErr w:type="gramEnd"/>
      <w:r w:rsidRPr="00FC1AF9">
        <w:rPr>
          <w:rFonts w:ascii="Monaco" w:hAnsi="Monaco" w:cs="Courier New"/>
          <w:sz w:val="21"/>
          <w:szCs w:val="21"/>
          <w:lang w:val="it-IT"/>
          <w:rPrChange w:id="78" w:author="Luca Massaron" w:date="2022-01-09T00:14:00Z">
            <w:rPr>
              <w:rFonts w:ascii="Monaco" w:hAnsi="Monaco" w:cs="Courier New"/>
              <w:sz w:val="21"/>
              <w:szCs w:val="21"/>
            </w:rPr>
          </w:rPrChange>
        </w:rPr>
        <w:t>p</w:t>
      </w:r>
      <w:r w:rsidRPr="00FC1AF9">
        <w:rPr>
          <w:rFonts w:ascii="Monaco" w:hAnsi="Monaco" w:cs="Courier New"/>
          <w:color w:val="055BE0"/>
          <w:sz w:val="21"/>
          <w:szCs w:val="21"/>
          <w:lang w:val="it-IT"/>
          <w:rPrChange w:id="79" w:author="Luca Massaron" w:date="2022-01-09T00:14:00Z">
            <w:rPr>
              <w:rFonts w:ascii="Monaco" w:hAnsi="Monaco" w:cs="Courier New"/>
              <w:color w:val="055BE0"/>
              <w:sz w:val="21"/>
              <w:szCs w:val="21"/>
            </w:rPr>
          </w:rPrChange>
        </w:rPr>
        <w:t>=</w:t>
      </w:r>
      <w:r w:rsidRPr="00FC1AF9">
        <w:rPr>
          <w:rFonts w:ascii="Monaco" w:hAnsi="Monaco" w:cs="Courier New"/>
          <w:color w:val="666666"/>
          <w:sz w:val="21"/>
          <w:szCs w:val="21"/>
          <w:lang w:val="it-IT"/>
          <w:rPrChange w:id="80" w:author="Luca Massaron" w:date="2022-01-09T00:14:00Z">
            <w:rPr>
              <w:rFonts w:ascii="Monaco" w:hAnsi="Monaco" w:cs="Courier New"/>
              <w:color w:val="666666"/>
              <w:sz w:val="21"/>
              <w:szCs w:val="21"/>
            </w:rPr>
          </w:rPrChange>
        </w:rPr>
        <w:t>1</w:t>
      </w:r>
      <w:r w:rsidRPr="00FC1AF9">
        <w:rPr>
          <w:rFonts w:ascii="Monaco" w:hAnsi="Monaco" w:cs="Courier New"/>
          <w:sz w:val="21"/>
          <w:szCs w:val="21"/>
          <w:lang w:val="it-IT"/>
          <w:rPrChange w:id="81" w:author="Luca Massaron" w:date="2022-01-09T00:14:00Z">
            <w:rPr>
              <w:rFonts w:ascii="Monaco" w:hAnsi="Monaco" w:cs="Courier New"/>
              <w:sz w:val="21"/>
              <w:szCs w:val="21"/>
            </w:rPr>
          </w:rPrChange>
        </w:rPr>
        <w:t xml:space="preserve">) </w:t>
      </w:r>
    </w:p>
    <w:p w:rsidR="00690587" w:rsidRPr="00EA1E6F" w:rsidRDefault="00FC1AF9" w:rsidP="006905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82" w:author="Luca Massaron" w:date="2022-01-09T00:14:00Z">
            <w:rPr>
              <w:rFonts w:ascii="Monaco" w:hAnsi="Monaco" w:cs="Courier New"/>
              <w:sz w:val="21"/>
              <w:szCs w:val="21"/>
            </w:rPr>
          </w:rPrChange>
        </w:rPr>
      </w:pPr>
      <w:proofErr w:type="spellStart"/>
      <w:r w:rsidRPr="00FC1AF9">
        <w:rPr>
          <w:rFonts w:ascii="Monaco" w:hAnsi="Monaco" w:cs="Courier New"/>
          <w:sz w:val="21"/>
          <w:szCs w:val="21"/>
          <w:lang w:val="it-IT"/>
          <w:rPrChange w:id="83" w:author="Luca Massaron" w:date="2022-01-09T00:14:00Z">
            <w:rPr>
              <w:rFonts w:ascii="Monaco" w:hAnsi="Monaco" w:cs="Courier New"/>
              <w:sz w:val="21"/>
              <w:szCs w:val="21"/>
            </w:rPr>
          </w:rPrChange>
        </w:rPr>
        <w:t>blur</w:t>
      </w:r>
      <w:proofErr w:type="spellEnd"/>
      <w:r w:rsidRPr="00FC1AF9">
        <w:rPr>
          <w:rFonts w:ascii="Monaco" w:hAnsi="Monaco" w:cs="Courier New"/>
          <w:sz w:val="21"/>
          <w:szCs w:val="21"/>
          <w:lang w:val="it-IT"/>
          <w:rPrChange w:id="84" w:author="Luca Massaron" w:date="2022-01-09T00:14:00Z">
            <w:rPr>
              <w:rFonts w:ascii="Monaco" w:hAnsi="Monaco" w:cs="Courier New"/>
              <w:sz w:val="21"/>
              <w:szCs w:val="21"/>
            </w:rPr>
          </w:rPrChange>
        </w:rPr>
        <w:t xml:space="preserve"> </w:t>
      </w:r>
      <w:r w:rsidRPr="00FC1AF9">
        <w:rPr>
          <w:rFonts w:ascii="Monaco" w:hAnsi="Monaco" w:cs="Courier New"/>
          <w:color w:val="055BE0"/>
          <w:sz w:val="21"/>
          <w:szCs w:val="21"/>
          <w:lang w:val="it-IT"/>
          <w:rPrChange w:id="85"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86" w:author="Luca Massaron" w:date="2022-01-09T00:14:00Z">
            <w:rPr>
              <w:rFonts w:ascii="Monaco" w:hAnsi="Monaco" w:cs="Courier New"/>
              <w:sz w:val="21"/>
              <w:szCs w:val="21"/>
            </w:rPr>
          </w:rPrChange>
        </w:rPr>
        <w:t xml:space="preserve"> </w:t>
      </w:r>
      <w:proofErr w:type="spellStart"/>
      <w:r w:rsidRPr="00FC1AF9">
        <w:rPr>
          <w:rFonts w:ascii="Monaco" w:hAnsi="Monaco" w:cs="Courier New"/>
          <w:sz w:val="21"/>
          <w:szCs w:val="21"/>
          <w:lang w:val="it-IT"/>
          <w:rPrChange w:id="87" w:author="Luca Massaron" w:date="2022-01-09T00:14:00Z">
            <w:rPr>
              <w:rFonts w:ascii="Monaco" w:hAnsi="Monaco" w:cs="Courier New"/>
              <w:sz w:val="21"/>
              <w:szCs w:val="21"/>
            </w:rPr>
          </w:rPrChange>
        </w:rPr>
        <w:t>A</w:t>
      </w:r>
      <w:r w:rsidRPr="00FC1AF9">
        <w:rPr>
          <w:rFonts w:ascii="Monaco" w:hAnsi="Monaco" w:cs="Courier New"/>
          <w:color w:val="055BE0"/>
          <w:sz w:val="21"/>
          <w:szCs w:val="21"/>
          <w:lang w:val="it-IT"/>
          <w:rPrChange w:id="88"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89" w:author="Luca Massaron" w:date="2022-01-09T00:14:00Z">
            <w:rPr>
              <w:rFonts w:ascii="Monaco" w:hAnsi="Monaco" w:cs="Courier New"/>
              <w:sz w:val="21"/>
              <w:szCs w:val="21"/>
            </w:rPr>
          </w:rPrChange>
        </w:rPr>
        <w:t>Blur</w:t>
      </w:r>
      <w:proofErr w:type="spellEnd"/>
      <w:proofErr w:type="gramStart"/>
      <w:r w:rsidRPr="00FC1AF9">
        <w:rPr>
          <w:rFonts w:ascii="Monaco" w:hAnsi="Monaco" w:cs="Courier New"/>
          <w:sz w:val="21"/>
          <w:szCs w:val="21"/>
          <w:lang w:val="it-IT"/>
          <w:rPrChange w:id="90" w:author="Luca Massaron" w:date="2022-01-09T00:14:00Z">
            <w:rPr>
              <w:rFonts w:ascii="Monaco" w:hAnsi="Monaco" w:cs="Courier New"/>
              <w:sz w:val="21"/>
              <w:szCs w:val="21"/>
            </w:rPr>
          </w:rPrChange>
        </w:rPr>
        <w:t>(</w:t>
      </w:r>
      <w:proofErr w:type="gramEnd"/>
      <w:r w:rsidRPr="00FC1AF9">
        <w:rPr>
          <w:rFonts w:ascii="Monaco" w:hAnsi="Monaco" w:cs="Courier New"/>
          <w:sz w:val="21"/>
          <w:szCs w:val="21"/>
          <w:lang w:val="it-IT"/>
          <w:rPrChange w:id="91" w:author="Luca Massaron" w:date="2022-01-09T00:14:00Z">
            <w:rPr>
              <w:rFonts w:ascii="Monaco" w:hAnsi="Monaco" w:cs="Courier New"/>
              <w:sz w:val="21"/>
              <w:szCs w:val="21"/>
            </w:rPr>
          </w:rPrChange>
        </w:rPr>
        <w:t>)</w:t>
      </w:r>
    </w:p>
    <w:p w:rsidR="00690587" w:rsidRPr="00EA1E6F" w:rsidRDefault="00690587">
      <w:pPr>
        <w:rPr>
          <w:rFonts w:ascii="Calibri" w:hAnsi="Calibri" w:cs="Calibri"/>
          <w:lang w:val="it-IT"/>
          <w:rPrChange w:id="92" w:author="Luca Massaron" w:date="2022-01-09T00:14:00Z">
            <w:rPr>
              <w:rFonts w:ascii="Calibri" w:hAnsi="Calibri" w:cs="Calibri"/>
            </w:rPr>
          </w:rPrChange>
        </w:rPr>
      </w:pPr>
    </w:p>
    <w:p w:rsidR="00F56EB6" w:rsidRPr="00C648B8" w:rsidRDefault="007C63E5">
      <w:pPr>
        <w:rPr>
          <w:rFonts w:ascii="Calibri" w:hAnsi="Calibri" w:cs="Calibri"/>
          <w:lang w:val="en-US"/>
        </w:rPr>
      </w:pPr>
      <w:r w:rsidRPr="00C648B8">
        <w:rPr>
          <w:rFonts w:ascii="Calibri" w:hAnsi="Calibri" w:cs="Calibri"/>
          <w:lang w:val="en-US"/>
        </w:rPr>
        <w:t>Apply the transformations to our reference image</w:t>
      </w:r>
    </w:p>
    <w:p w:rsidR="007C63E5" w:rsidRPr="00C648B8" w:rsidRDefault="007C63E5">
      <w:pPr>
        <w:rPr>
          <w:rFonts w:ascii="Calibri" w:hAnsi="Calibri" w:cs="Calibri"/>
          <w:lang w:val="en-US"/>
        </w:rPr>
      </w:pPr>
    </w:p>
    <w:p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img_flip </w:t>
      </w:r>
      <w:r w:rsidRPr="007C63E5">
        <w:rPr>
          <w:rFonts w:ascii="Monaco" w:hAnsi="Monaco" w:cs="Courier New"/>
          <w:color w:val="055BE0"/>
          <w:sz w:val="21"/>
          <w:szCs w:val="21"/>
        </w:rPr>
        <w:t>=</w:t>
      </w:r>
      <w:r w:rsidRPr="007C63E5">
        <w:rPr>
          <w:rFonts w:ascii="Monaco" w:hAnsi="Monaco" w:cs="Courier New"/>
          <w:sz w:val="21"/>
          <w:szCs w:val="21"/>
        </w:rPr>
        <w:t xml:space="preserve"> horizontal_flip(image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img_gaus </w:t>
      </w:r>
      <w:r w:rsidRPr="007C63E5">
        <w:rPr>
          <w:rFonts w:ascii="Monaco" w:hAnsi="Monaco" w:cs="Courier New"/>
          <w:color w:val="055BE0"/>
          <w:sz w:val="21"/>
          <w:szCs w:val="21"/>
        </w:rPr>
        <w:t>=</w:t>
      </w:r>
      <w:r w:rsidRPr="007C63E5">
        <w:rPr>
          <w:rFonts w:ascii="Monaco" w:hAnsi="Monaco" w:cs="Courier New"/>
          <w:sz w:val="21"/>
          <w:szCs w:val="21"/>
        </w:rPr>
        <w:t xml:space="preserve"> gaus_noise(image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img_rotate </w:t>
      </w:r>
      <w:r w:rsidRPr="007C63E5">
        <w:rPr>
          <w:rFonts w:ascii="Monaco" w:hAnsi="Monaco" w:cs="Courier New"/>
          <w:color w:val="055BE0"/>
          <w:sz w:val="21"/>
          <w:szCs w:val="21"/>
        </w:rPr>
        <w:t>=</w:t>
      </w:r>
      <w:r w:rsidRPr="007C63E5">
        <w:rPr>
          <w:rFonts w:ascii="Monaco" w:hAnsi="Monaco" w:cs="Courier New"/>
          <w:sz w:val="21"/>
          <w:szCs w:val="21"/>
        </w:rPr>
        <w:t xml:space="preserve"> rotate(image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C63E5">
        <w:rPr>
          <w:rFonts w:ascii="Monaco" w:hAnsi="Monaco" w:cs="Courier New"/>
          <w:sz w:val="21"/>
          <w:szCs w:val="21"/>
        </w:rPr>
        <w:t xml:space="preserve">img_bc </w:t>
      </w:r>
      <w:r w:rsidRPr="007C63E5">
        <w:rPr>
          <w:rFonts w:ascii="Monaco" w:hAnsi="Monaco" w:cs="Courier New"/>
          <w:color w:val="055BE0"/>
          <w:sz w:val="21"/>
          <w:szCs w:val="21"/>
        </w:rPr>
        <w:t>=</w:t>
      </w:r>
      <w:r w:rsidRPr="007C63E5">
        <w:rPr>
          <w:rFonts w:ascii="Monaco" w:hAnsi="Monaco" w:cs="Courier New"/>
          <w:sz w:val="21"/>
          <w:szCs w:val="21"/>
        </w:rPr>
        <w:t xml:space="preserve"> bright_contrast(image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rsidR="007C63E5" w:rsidRPr="00EA1E6F" w:rsidRDefault="00FC1AF9"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93" w:author="Luca Massaron" w:date="2022-01-09T00:14:00Z">
            <w:rPr>
              <w:rFonts w:ascii="Monaco" w:hAnsi="Monaco" w:cs="Courier New"/>
              <w:sz w:val="21"/>
              <w:szCs w:val="21"/>
            </w:rPr>
          </w:rPrChange>
        </w:rPr>
      </w:pPr>
      <w:proofErr w:type="spellStart"/>
      <w:r w:rsidRPr="00FC1AF9">
        <w:rPr>
          <w:rFonts w:ascii="Monaco" w:hAnsi="Monaco" w:cs="Courier New"/>
          <w:sz w:val="21"/>
          <w:szCs w:val="21"/>
          <w:lang w:val="it-IT"/>
          <w:rPrChange w:id="94" w:author="Luca Massaron" w:date="2022-01-09T00:14:00Z">
            <w:rPr>
              <w:rFonts w:ascii="Monaco" w:hAnsi="Monaco" w:cs="Courier New"/>
              <w:sz w:val="21"/>
              <w:szCs w:val="21"/>
            </w:rPr>
          </w:rPrChange>
        </w:rPr>
        <w:t>img_gamma</w:t>
      </w:r>
      <w:proofErr w:type="spellEnd"/>
      <w:r w:rsidRPr="00FC1AF9">
        <w:rPr>
          <w:rFonts w:ascii="Monaco" w:hAnsi="Monaco" w:cs="Courier New"/>
          <w:sz w:val="21"/>
          <w:szCs w:val="21"/>
          <w:lang w:val="it-IT"/>
          <w:rPrChange w:id="95" w:author="Luca Massaron" w:date="2022-01-09T00:14:00Z">
            <w:rPr>
              <w:rFonts w:ascii="Monaco" w:hAnsi="Monaco" w:cs="Courier New"/>
              <w:sz w:val="21"/>
              <w:szCs w:val="21"/>
            </w:rPr>
          </w:rPrChange>
        </w:rPr>
        <w:t xml:space="preserve"> </w:t>
      </w:r>
      <w:r w:rsidRPr="00FC1AF9">
        <w:rPr>
          <w:rFonts w:ascii="Monaco" w:hAnsi="Monaco" w:cs="Courier New"/>
          <w:color w:val="055BE0"/>
          <w:sz w:val="21"/>
          <w:szCs w:val="21"/>
          <w:lang w:val="it-IT"/>
          <w:rPrChange w:id="96"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97" w:author="Luca Massaron" w:date="2022-01-09T00:14:00Z">
            <w:rPr>
              <w:rFonts w:ascii="Monaco" w:hAnsi="Monaco" w:cs="Courier New"/>
              <w:sz w:val="21"/>
              <w:szCs w:val="21"/>
            </w:rPr>
          </w:rPrChange>
        </w:rPr>
        <w:t xml:space="preserve"> gamma</w:t>
      </w:r>
      <w:proofErr w:type="gramStart"/>
      <w:r w:rsidRPr="00FC1AF9">
        <w:rPr>
          <w:rFonts w:ascii="Monaco" w:hAnsi="Monaco" w:cs="Courier New"/>
          <w:sz w:val="21"/>
          <w:szCs w:val="21"/>
          <w:lang w:val="it-IT"/>
          <w:rPrChange w:id="98" w:author="Luca Massaron" w:date="2022-01-09T00:14:00Z">
            <w:rPr>
              <w:rFonts w:ascii="Monaco" w:hAnsi="Monaco" w:cs="Courier New"/>
              <w:sz w:val="21"/>
              <w:szCs w:val="21"/>
            </w:rPr>
          </w:rPrChange>
        </w:rPr>
        <w:t>(</w:t>
      </w:r>
      <w:proofErr w:type="spellStart"/>
      <w:proofErr w:type="gramEnd"/>
      <w:r w:rsidRPr="00FC1AF9">
        <w:rPr>
          <w:rFonts w:ascii="Monaco" w:hAnsi="Monaco" w:cs="Courier New"/>
          <w:sz w:val="21"/>
          <w:szCs w:val="21"/>
          <w:lang w:val="it-IT"/>
          <w:rPrChange w:id="99" w:author="Luca Massaron" w:date="2022-01-09T00:14:00Z">
            <w:rPr>
              <w:rFonts w:ascii="Monaco" w:hAnsi="Monaco" w:cs="Courier New"/>
              <w:sz w:val="21"/>
              <w:szCs w:val="21"/>
            </w:rPr>
          </w:rPrChange>
        </w:rPr>
        <w:t>image</w:t>
      </w:r>
      <w:proofErr w:type="spellEnd"/>
      <w:r w:rsidRPr="00FC1AF9">
        <w:rPr>
          <w:rFonts w:ascii="Monaco" w:hAnsi="Monaco" w:cs="Courier New"/>
          <w:sz w:val="21"/>
          <w:szCs w:val="21"/>
          <w:lang w:val="it-IT"/>
          <w:rPrChange w:id="100" w:author="Luca Massaron" w:date="2022-01-09T00:14:00Z">
            <w:rPr>
              <w:rFonts w:ascii="Monaco" w:hAnsi="Monaco" w:cs="Courier New"/>
              <w:sz w:val="21"/>
              <w:szCs w:val="21"/>
            </w:rPr>
          </w:rPrChange>
        </w:rPr>
        <w:t xml:space="preserve"> </w:t>
      </w:r>
      <w:r w:rsidRPr="00FC1AF9">
        <w:rPr>
          <w:rFonts w:ascii="Monaco" w:hAnsi="Monaco" w:cs="Courier New"/>
          <w:color w:val="055BE0"/>
          <w:sz w:val="21"/>
          <w:szCs w:val="21"/>
          <w:lang w:val="it-IT"/>
          <w:rPrChange w:id="101"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102" w:author="Luca Massaron" w:date="2022-01-09T00:14:00Z">
            <w:rPr>
              <w:rFonts w:ascii="Monaco" w:hAnsi="Monaco" w:cs="Courier New"/>
              <w:sz w:val="21"/>
              <w:szCs w:val="21"/>
            </w:rPr>
          </w:rPrChange>
        </w:rPr>
        <w:t xml:space="preserve"> </w:t>
      </w:r>
      <w:proofErr w:type="spellStart"/>
      <w:r w:rsidRPr="00FC1AF9">
        <w:rPr>
          <w:rFonts w:ascii="Monaco" w:hAnsi="Monaco" w:cs="Courier New"/>
          <w:sz w:val="21"/>
          <w:szCs w:val="21"/>
          <w:lang w:val="it-IT"/>
          <w:rPrChange w:id="103" w:author="Luca Massaron" w:date="2022-01-09T00:14:00Z">
            <w:rPr>
              <w:rFonts w:ascii="Monaco" w:hAnsi="Monaco" w:cs="Courier New"/>
              <w:sz w:val="21"/>
              <w:szCs w:val="21"/>
            </w:rPr>
          </w:rPrChange>
        </w:rPr>
        <w:t>curr_img</w:t>
      </w:r>
      <w:proofErr w:type="spellEnd"/>
      <w:r w:rsidRPr="00FC1AF9">
        <w:rPr>
          <w:rFonts w:ascii="Monaco" w:hAnsi="Monaco" w:cs="Courier New"/>
          <w:sz w:val="21"/>
          <w:szCs w:val="21"/>
          <w:lang w:val="it-IT"/>
          <w:rPrChange w:id="104" w:author="Luca Massaron" w:date="2022-01-09T00:14:00Z">
            <w:rPr>
              <w:rFonts w:ascii="Monaco" w:hAnsi="Monaco" w:cs="Courier New"/>
              <w:sz w:val="21"/>
              <w:szCs w:val="21"/>
            </w:rPr>
          </w:rPrChange>
        </w:rPr>
        <w:t>)</w:t>
      </w:r>
    </w:p>
    <w:p w:rsidR="007C63E5" w:rsidRPr="007C63E5" w:rsidRDefault="007C63E5" w:rsidP="007C63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sidRPr="007C63E5">
        <w:rPr>
          <w:rFonts w:ascii="Monaco" w:hAnsi="Monaco" w:cs="Courier New"/>
          <w:sz w:val="21"/>
          <w:szCs w:val="21"/>
        </w:rPr>
        <w:t>img_blur</w:t>
      </w:r>
      <w:proofErr w:type="spellEnd"/>
      <w:r w:rsidRPr="007C63E5">
        <w:rPr>
          <w:rFonts w:ascii="Monaco" w:hAnsi="Monaco" w:cs="Courier New"/>
          <w:sz w:val="21"/>
          <w:szCs w:val="21"/>
        </w:rPr>
        <w:t xml:space="preserve"> </w:t>
      </w:r>
      <w:r w:rsidRPr="007C63E5">
        <w:rPr>
          <w:rFonts w:ascii="Monaco" w:hAnsi="Monaco" w:cs="Courier New"/>
          <w:color w:val="055BE0"/>
          <w:sz w:val="21"/>
          <w:szCs w:val="21"/>
        </w:rPr>
        <w:t>=</w:t>
      </w:r>
      <w:r w:rsidRPr="007C63E5">
        <w:rPr>
          <w:rFonts w:ascii="Monaco" w:hAnsi="Monaco" w:cs="Courier New"/>
          <w:sz w:val="21"/>
          <w:szCs w:val="21"/>
        </w:rPr>
        <w:t xml:space="preserve"> </w:t>
      </w:r>
      <w:proofErr w:type="gramStart"/>
      <w:r w:rsidRPr="007C63E5">
        <w:rPr>
          <w:rFonts w:ascii="Monaco" w:hAnsi="Monaco" w:cs="Courier New"/>
          <w:sz w:val="21"/>
          <w:szCs w:val="21"/>
        </w:rPr>
        <w:t>blur(</w:t>
      </w:r>
      <w:proofErr w:type="gramEnd"/>
      <w:r w:rsidRPr="007C63E5">
        <w:rPr>
          <w:rFonts w:ascii="Monaco" w:hAnsi="Monaco" w:cs="Courier New"/>
          <w:sz w:val="21"/>
          <w:szCs w:val="21"/>
        </w:rPr>
        <w:t xml:space="preserve">image </w:t>
      </w:r>
      <w:r w:rsidRPr="007C63E5">
        <w:rPr>
          <w:rFonts w:ascii="Monaco" w:hAnsi="Monaco" w:cs="Courier New"/>
          <w:color w:val="055BE0"/>
          <w:sz w:val="21"/>
          <w:szCs w:val="21"/>
        </w:rPr>
        <w:t>=</w:t>
      </w:r>
      <w:r w:rsidRPr="007C63E5">
        <w:rPr>
          <w:rFonts w:ascii="Monaco" w:hAnsi="Monaco" w:cs="Courier New"/>
          <w:sz w:val="21"/>
          <w:szCs w:val="21"/>
        </w:rPr>
        <w:t xml:space="preserve"> curr_img)</w:t>
      </w:r>
    </w:p>
    <w:p w:rsidR="007C63E5" w:rsidRPr="00A31B1A" w:rsidRDefault="007C63E5">
      <w:pPr>
        <w:rPr>
          <w:rFonts w:ascii="Calibri" w:hAnsi="Calibri" w:cs="Calibri"/>
          <w:lang w:val="en-US"/>
        </w:rPr>
      </w:pPr>
    </w:p>
    <w:p w:rsidR="007C63E5" w:rsidRDefault="00A31B1A">
      <w:pPr>
        <w:rPr>
          <w:rFonts w:ascii="Calibri" w:hAnsi="Calibri" w:cs="Calibri"/>
          <w:lang w:val="en-US"/>
        </w:rPr>
      </w:pPr>
      <w:r>
        <w:rPr>
          <w:rFonts w:ascii="Calibri" w:hAnsi="Calibri" w:cs="Calibri"/>
          <w:lang w:val="en-US"/>
        </w:rPr>
        <w:t>We can access the augmented images by the ‘image’ key and visualize the results:</w:t>
      </w:r>
    </w:p>
    <w:p w:rsidR="00A31B1A" w:rsidRDefault="00A31B1A">
      <w:pPr>
        <w:rPr>
          <w:rFonts w:ascii="Calibri" w:hAnsi="Calibri" w:cs="Calibri"/>
          <w:lang w:val="en-US"/>
        </w:rPr>
      </w:pPr>
    </w:p>
    <w:p w:rsidR="0001424A" w:rsidRPr="0001424A" w:rsidRDefault="00DC0F65" w:rsidP="000142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Pr>
          <w:rFonts w:ascii="Monaco" w:hAnsi="Monaco" w:cs="Courier New"/>
          <w:sz w:val="21"/>
          <w:szCs w:val="21"/>
          <w:lang w:val="en-US"/>
        </w:rPr>
        <w:t>i</w:t>
      </w:r>
      <w:r w:rsidR="0001424A" w:rsidRPr="0001424A">
        <w:rPr>
          <w:rFonts w:ascii="Monaco" w:hAnsi="Monaco" w:cs="Courier New"/>
          <w:sz w:val="21"/>
          <w:szCs w:val="21"/>
        </w:rPr>
        <w:t>mg_list</w:t>
      </w:r>
      <w:proofErr w:type="spellEnd"/>
      <w:r w:rsidR="0001424A" w:rsidRPr="0001424A">
        <w:rPr>
          <w:rFonts w:ascii="Monaco" w:hAnsi="Monaco" w:cs="Courier New"/>
          <w:sz w:val="21"/>
          <w:szCs w:val="21"/>
        </w:rPr>
        <w:t xml:space="preserve"> </w:t>
      </w:r>
      <w:r w:rsidR="0001424A" w:rsidRPr="0001424A">
        <w:rPr>
          <w:rFonts w:ascii="Monaco" w:hAnsi="Monaco" w:cs="Courier New"/>
          <w:color w:val="055BE0"/>
          <w:sz w:val="21"/>
          <w:szCs w:val="21"/>
        </w:rPr>
        <w:t>=</w:t>
      </w:r>
      <w:r w:rsidR="0001424A" w:rsidRPr="0001424A">
        <w:rPr>
          <w:rFonts w:ascii="Monaco" w:hAnsi="Monaco" w:cs="Courier New"/>
          <w:sz w:val="21"/>
          <w:szCs w:val="21"/>
        </w:rPr>
        <w:t xml:space="preserve"> [</w:t>
      </w:r>
      <w:proofErr w:type="spellStart"/>
      <w:r w:rsidR="0001424A" w:rsidRPr="0001424A">
        <w:rPr>
          <w:rFonts w:ascii="Monaco" w:hAnsi="Monaco" w:cs="Courier New"/>
          <w:sz w:val="21"/>
          <w:szCs w:val="21"/>
        </w:rPr>
        <w:t>img_flip</w:t>
      </w:r>
      <w:proofErr w:type="spellEnd"/>
      <w:r w:rsidR="0001424A" w:rsidRPr="0001424A">
        <w:rPr>
          <w:rFonts w:ascii="Monaco" w:hAnsi="Monaco" w:cs="Courier New"/>
          <w:sz w:val="21"/>
          <w:szCs w:val="21"/>
        </w:rPr>
        <w:t>[</w:t>
      </w:r>
      <w:r w:rsidR="0001424A" w:rsidRPr="0001424A">
        <w:rPr>
          <w:rFonts w:ascii="Monaco" w:hAnsi="Monaco" w:cs="Courier New"/>
          <w:color w:val="BB2323"/>
          <w:sz w:val="21"/>
          <w:szCs w:val="21"/>
        </w:rPr>
        <w:t>'image'</w:t>
      </w:r>
      <w:r w:rsidR="0001424A" w:rsidRPr="0001424A">
        <w:rPr>
          <w:rFonts w:ascii="Monaco" w:hAnsi="Monaco" w:cs="Courier New"/>
          <w:sz w:val="21"/>
          <w:szCs w:val="21"/>
        </w:rPr>
        <w:t>],</w:t>
      </w:r>
      <w:proofErr w:type="spellStart"/>
      <w:r w:rsidR="0001424A" w:rsidRPr="0001424A">
        <w:rPr>
          <w:rFonts w:ascii="Monaco" w:hAnsi="Monaco" w:cs="Courier New"/>
          <w:sz w:val="21"/>
          <w:szCs w:val="21"/>
        </w:rPr>
        <w:t>img_gaus</w:t>
      </w:r>
      <w:proofErr w:type="spellEnd"/>
      <w:r w:rsidR="0001424A" w:rsidRPr="0001424A">
        <w:rPr>
          <w:rFonts w:ascii="Monaco" w:hAnsi="Monaco" w:cs="Courier New"/>
          <w:sz w:val="21"/>
          <w:szCs w:val="21"/>
        </w:rPr>
        <w:t>[</w:t>
      </w:r>
      <w:r w:rsidR="0001424A" w:rsidRPr="0001424A">
        <w:rPr>
          <w:rFonts w:ascii="Monaco" w:hAnsi="Monaco" w:cs="Courier New"/>
          <w:color w:val="BB2323"/>
          <w:sz w:val="21"/>
          <w:szCs w:val="21"/>
        </w:rPr>
        <w:t>'image'</w:t>
      </w:r>
      <w:r w:rsidR="0001424A" w:rsidRPr="0001424A">
        <w:rPr>
          <w:rFonts w:ascii="Monaco" w:hAnsi="Monaco" w:cs="Courier New"/>
          <w:sz w:val="21"/>
          <w:szCs w:val="21"/>
        </w:rPr>
        <w:t xml:space="preserve">], </w:t>
      </w:r>
      <w:proofErr w:type="spellStart"/>
      <w:r w:rsidR="0001424A" w:rsidRPr="0001424A">
        <w:rPr>
          <w:rFonts w:ascii="Monaco" w:hAnsi="Monaco" w:cs="Courier New"/>
          <w:sz w:val="21"/>
          <w:szCs w:val="21"/>
        </w:rPr>
        <w:t>img_rotate</w:t>
      </w:r>
      <w:proofErr w:type="spellEnd"/>
      <w:r w:rsidR="0001424A" w:rsidRPr="0001424A">
        <w:rPr>
          <w:rFonts w:ascii="Monaco" w:hAnsi="Monaco" w:cs="Courier New"/>
          <w:sz w:val="21"/>
          <w:szCs w:val="21"/>
        </w:rPr>
        <w:t>[</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img_bc[</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img_gamma[</w:t>
      </w:r>
      <w:r w:rsidR="0001424A" w:rsidRPr="0001424A">
        <w:rPr>
          <w:rFonts w:ascii="Monaco" w:hAnsi="Monaco" w:cs="Courier New"/>
          <w:color w:val="BB2323"/>
          <w:sz w:val="21"/>
          <w:szCs w:val="21"/>
        </w:rPr>
        <w:t>'image'</w:t>
      </w:r>
      <w:r w:rsidR="0001424A" w:rsidRPr="0001424A">
        <w:rPr>
          <w:rFonts w:ascii="Monaco" w:hAnsi="Monaco" w:cs="Courier New"/>
          <w:sz w:val="21"/>
          <w:szCs w:val="21"/>
        </w:rPr>
        <w:t>], img_blur[</w:t>
      </w:r>
      <w:r w:rsidR="0001424A" w:rsidRPr="0001424A">
        <w:rPr>
          <w:rFonts w:ascii="Monaco" w:hAnsi="Monaco" w:cs="Courier New"/>
          <w:color w:val="BB2323"/>
          <w:sz w:val="21"/>
          <w:szCs w:val="21"/>
        </w:rPr>
        <w:t>'image'</w:t>
      </w:r>
      <w:r w:rsidR="0001424A" w:rsidRPr="0001424A">
        <w:rPr>
          <w:rFonts w:ascii="Monaco" w:hAnsi="Monaco" w:cs="Courier New"/>
          <w:sz w:val="21"/>
          <w:szCs w:val="21"/>
        </w:rPr>
        <w:t>]]</w:t>
      </w:r>
    </w:p>
    <w:p w:rsidR="006628A5" w:rsidRDefault="006628A5">
      <w:pPr>
        <w:rPr>
          <w:rFonts w:ascii="Calibri" w:hAnsi="Calibri" w:cs="Calibri"/>
          <w:lang w:val="en-US"/>
        </w:rPr>
      </w:pPr>
    </w:p>
    <w:p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figure(figsize</w:t>
      </w:r>
      <w:r w:rsidRPr="00B81869">
        <w:rPr>
          <w:rFonts w:ascii="Monaco" w:hAnsi="Monaco" w:cs="Courier New"/>
          <w:color w:val="055BE0"/>
          <w:sz w:val="21"/>
          <w:szCs w:val="21"/>
        </w:rPr>
        <w:t>=</w:t>
      </w:r>
      <w:r w:rsidRPr="00B81869">
        <w:rPr>
          <w:rFonts w:ascii="Monaco" w:hAnsi="Monaco" w:cs="Courier New"/>
          <w:sz w:val="21"/>
          <w:szCs w:val="21"/>
        </w:rPr>
        <w:t>(</w:t>
      </w:r>
      <w:r w:rsidRPr="00B81869">
        <w:rPr>
          <w:rFonts w:ascii="Monaco" w:hAnsi="Monaco" w:cs="Courier New"/>
          <w:color w:val="666666"/>
          <w:sz w:val="21"/>
          <w:szCs w:val="21"/>
        </w:rPr>
        <w:t>20</w:t>
      </w:r>
      <w:r w:rsidRPr="00B81869">
        <w:rPr>
          <w:rFonts w:ascii="Monaco" w:hAnsi="Monaco" w:cs="Courier New"/>
          <w:sz w:val="21"/>
          <w:szCs w:val="21"/>
        </w:rPr>
        <w:t>,</w:t>
      </w:r>
      <w:r w:rsidRPr="00B81869">
        <w:rPr>
          <w:rFonts w:ascii="Monaco" w:hAnsi="Monaco" w:cs="Courier New"/>
          <w:color w:val="666666"/>
          <w:sz w:val="21"/>
          <w:szCs w:val="21"/>
        </w:rPr>
        <w:t>20</w:t>
      </w:r>
      <w:r w:rsidRPr="00B81869">
        <w:rPr>
          <w:rFonts w:ascii="Monaco" w:hAnsi="Monaco" w:cs="Courier New"/>
          <w:sz w:val="21"/>
          <w:szCs w:val="21"/>
        </w:rPr>
        <w:t>))</w:t>
      </w:r>
    </w:p>
    <w:p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axis(</w:t>
      </w:r>
      <w:r w:rsidRPr="00B81869">
        <w:rPr>
          <w:rFonts w:ascii="Monaco" w:hAnsi="Monaco" w:cs="Courier New"/>
          <w:color w:val="BB2323"/>
          <w:sz w:val="21"/>
          <w:szCs w:val="21"/>
        </w:rPr>
        <w:t>'off'</w:t>
      </w:r>
      <w:r w:rsidRPr="00B81869">
        <w:rPr>
          <w:rFonts w:ascii="Monaco" w:hAnsi="Monaco" w:cs="Courier New"/>
          <w:sz w:val="21"/>
          <w:szCs w:val="21"/>
        </w:rPr>
        <w:t>)</w:t>
      </w:r>
    </w:p>
    <w:p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imshow(gallery(np</w:t>
      </w:r>
      <w:r w:rsidRPr="00B81869">
        <w:rPr>
          <w:rFonts w:ascii="Monaco" w:hAnsi="Monaco" w:cs="Courier New"/>
          <w:color w:val="055BE0"/>
          <w:sz w:val="21"/>
          <w:szCs w:val="21"/>
        </w:rPr>
        <w:t>.</w:t>
      </w:r>
      <w:r w:rsidRPr="00B81869">
        <w:rPr>
          <w:rFonts w:ascii="Monaco" w:hAnsi="Monaco" w:cs="Courier New"/>
          <w:sz w:val="21"/>
          <w:szCs w:val="21"/>
        </w:rPr>
        <w:t xml:space="preserve">array(img_list), ncols </w:t>
      </w:r>
      <w:r w:rsidRPr="00B81869">
        <w:rPr>
          <w:rFonts w:ascii="Monaco" w:hAnsi="Monaco" w:cs="Courier New"/>
          <w:color w:val="055BE0"/>
          <w:sz w:val="21"/>
          <w:szCs w:val="21"/>
        </w:rPr>
        <w:t>=</w:t>
      </w:r>
      <w:r w:rsidRPr="00B81869">
        <w:rPr>
          <w:rFonts w:ascii="Monaco" w:hAnsi="Monaco" w:cs="Courier New"/>
          <w:sz w:val="21"/>
          <w:szCs w:val="21"/>
        </w:rPr>
        <w:t xml:space="preserve"> </w:t>
      </w:r>
      <w:r w:rsidRPr="00B81869">
        <w:rPr>
          <w:rFonts w:ascii="Monaco" w:hAnsi="Monaco" w:cs="Courier New"/>
          <w:color w:val="666666"/>
          <w:sz w:val="21"/>
          <w:szCs w:val="21"/>
        </w:rPr>
        <w:t>3</w:t>
      </w:r>
      <w:r w:rsidRPr="00B81869">
        <w:rPr>
          <w:rFonts w:ascii="Monaco" w:hAnsi="Monaco" w:cs="Courier New"/>
          <w:sz w:val="21"/>
          <w:szCs w:val="21"/>
        </w:rPr>
        <w:t>))</w:t>
      </w:r>
    </w:p>
    <w:p w:rsidR="00B81869" w:rsidRPr="00B81869" w:rsidRDefault="00B81869" w:rsidP="00B81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81869">
        <w:rPr>
          <w:rFonts w:ascii="Monaco" w:hAnsi="Monaco" w:cs="Courier New"/>
          <w:sz w:val="21"/>
          <w:szCs w:val="21"/>
        </w:rPr>
        <w:t>plt</w:t>
      </w:r>
      <w:r w:rsidRPr="00B81869">
        <w:rPr>
          <w:rFonts w:ascii="Monaco" w:hAnsi="Monaco" w:cs="Courier New"/>
          <w:color w:val="055BE0"/>
          <w:sz w:val="21"/>
          <w:szCs w:val="21"/>
        </w:rPr>
        <w:t>.</w:t>
      </w:r>
      <w:r w:rsidRPr="00B81869">
        <w:rPr>
          <w:rFonts w:ascii="Monaco" w:hAnsi="Monaco" w:cs="Courier New"/>
          <w:sz w:val="21"/>
          <w:szCs w:val="21"/>
        </w:rPr>
        <w:t>title(</w:t>
      </w:r>
      <w:r w:rsidRPr="00B81869">
        <w:rPr>
          <w:rFonts w:ascii="Monaco" w:hAnsi="Monaco" w:cs="Courier New"/>
          <w:color w:val="BB2323"/>
          <w:sz w:val="21"/>
          <w:szCs w:val="21"/>
        </w:rPr>
        <w:t>'Augmentation examples'</w:t>
      </w:r>
      <w:r w:rsidRPr="00B81869">
        <w:rPr>
          <w:rFonts w:ascii="Monaco" w:hAnsi="Monaco" w:cs="Courier New"/>
          <w:sz w:val="21"/>
          <w:szCs w:val="21"/>
        </w:rPr>
        <w:t>)</w:t>
      </w:r>
    </w:p>
    <w:p w:rsidR="0001424A" w:rsidRDefault="0001424A">
      <w:pPr>
        <w:rPr>
          <w:rFonts w:ascii="Calibri" w:hAnsi="Calibri" w:cs="Calibri"/>
          <w:lang w:val="en-US"/>
        </w:rPr>
      </w:pPr>
    </w:p>
    <w:p w:rsidR="00B81869" w:rsidRPr="00A31B1A" w:rsidRDefault="00B81869">
      <w:pPr>
        <w:rPr>
          <w:rFonts w:ascii="Calibri" w:hAnsi="Calibri" w:cs="Calibri"/>
          <w:lang w:val="en-US"/>
        </w:rPr>
      </w:pPr>
    </w:p>
    <w:p w:rsidR="007C63E5" w:rsidRPr="00A31B1A" w:rsidRDefault="007C63E5">
      <w:pPr>
        <w:rPr>
          <w:rFonts w:ascii="Calibri" w:hAnsi="Calibri" w:cs="Calibri"/>
          <w:lang w:val="en-US"/>
        </w:rPr>
      </w:pPr>
    </w:p>
    <w:p w:rsidR="00690587" w:rsidRDefault="00690587">
      <w:pPr>
        <w:rPr>
          <w:rFonts w:ascii="Calibri" w:hAnsi="Calibri" w:cs="Calibri"/>
        </w:rPr>
      </w:pPr>
    </w:p>
    <w:p w:rsidR="00690587" w:rsidRPr="002417AF" w:rsidRDefault="00690587">
      <w:pPr>
        <w:rPr>
          <w:rFonts w:ascii="Calibri" w:hAnsi="Calibri" w:cs="Calibri"/>
        </w:rPr>
      </w:pPr>
    </w:p>
    <w:p w:rsidR="00277063" w:rsidRPr="002417AF" w:rsidRDefault="00277063">
      <w:pPr>
        <w:rPr>
          <w:rFonts w:ascii="Calibri" w:hAnsi="Calibri" w:cs="Calibri"/>
        </w:rPr>
      </w:pPr>
    </w:p>
    <w:p w:rsidR="00277063" w:rsidRPr="002417AF" w:rsidRDefault="00277063">
      <w:pPr>
        <w:rPr>
          <w:rFonts w:ascii="Calibri" w:hAnsi="Calibri" w:cs="Calibri"/>
        </w:rPr>
      </w:pPr>
    </w:p>
    <w:p w:rsidR="00277063" w:rsidRPr="002417AF" w:rsidRDefault="00291237">
      <w:pPr>
        <w:rPr>
          <w:rFonts w:ascii="Calibri" w:hAnsi="Calibri" w:cs="Calibri"/>
        </w:rPr>
      </w:pPr>
      <w:r w:rsidRPr="00DB1A80">
        <w:rPr>
          <w:rFonts w:ascii="Calibri" w:hAnsi="Calibri" w:cs="Calibri"/>
          <w:noProof/>
          <w:lang w:val="it-IT" w:eastAsia="ja-JP"/>
        </w:rPr>
        <w:drawing>
          <wp:inline distT="0" distB="0" distL="0" distR="0">
            <wp:extent cx="5731510" cy="2976880"/>
            <wp:effectExtent l="0" t="0" r="0" b="0"/>
            <wp:docPr id="12" name="Obraz 6" descr="Obraz zawierający roślina, zewnętrzne, ogród,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6" descr="Obraz zawierający roślina, zewnętrzne, ogród, trawa&#10;&#10;Opis wygenerowany automatycznie"/>
                    <pic:cNvPicPr>
                      <a:picLocks noChangeAspect="1" noChangeArrowheads="1"/>
                    </pic:cNvPicPr>
                  </pic:nvPicPr>
                  <pic:blipFill>
                    <a:blip r:embed="rId23" cstate="print"/>
                    <a:stretch>
                      <a:fillRect/>
                    </a:stretch>
                  </pic:blipFill>
                  <pic:spPr bwMode="auto">
                    <a:xfrm>
                      <a:off x="0" y="0"/>
                      <a:ext cx="5731510" cy="2976880"/>
                    </a:xfrm>
                    <a:prstGeom prst="rect">
                      <a:avLst/>
                    </a:prstGeom>
                  </pic:spPr>
                </pic:pic>
              </a:graphicData>
            </a:graphic>
          </wp:inline>
        </w:drawing>
      </w:r>
    </w:p>
    <w:p w:rsidR="00277063" w:rsidRPr="002417AF" w:rsidRDefault="00277063">
      <w:pPr>
        <w:rPr>
          <w:rFonts w:ascii="Calibri" w:hAnsi="Calibri" w:cs="Calibri"/>
        </w:rPr>
      </w:pPr>
    </w:p>
    <w:p w:rsidR="0016370A" w:rsidRPr="008D6CC1" w:rsidRDefault="0016370A" w:rsidP="0016370A">
      <w:pPr>
        <w:pStyle w:val="FigureCaptionPACKT"/>
        <w:rPr>
          <w:ins w:id="105" w:author="BANACHEWICZ, Konrad" w:date="2021-12-21T00:04:00Z"/>
          <w:rFonts w:ascii="Calibri" w:hAnsi="Calibri" w:cs="Calibri"/>
        </w:rPr>
      </w:pPr>
      <w:ins w:id="106" w:author="BANACHEWICZ, Konrad" w:date="2021-12-21T00:04:00Z">
        <w:r w:rsidRPr="008D6CC1">
          <w:rPr>
            <w:rFonts w:ascii="Calibri" w:hAnsi="Calibri" w:cs="Calibri"/>
          </w:rPr>
          <w:t>Figure 10.</w:t>
        </w:r>
        <w:r>
          <w:rPr>
            <w:rFonts w:ascii="Calibri" w:hAnsi="Calibri" w:cs="Calibri"/>
          </w:rPr>
          <w:t>9</w:t>
        </w:r>
        <w:r w:rsidRPr="008D6CC1">
          <w:rPr>
            <w:rFonts w:ascii="Calibri" w:hAnsi="Calibri" w:cs="Calibri"/>
          </w:rPr>
          <w:t>:</w:t>
        </w:r>
        <w:r>
          <w:rPr>
            <w:rFonts w:ascii="Calibri" w:hAnsi="Calibri" w:cs="Calibri"/>
          </w:rPr>
          <w:t xml:space="preserve"> Image augmented using the </w:t>
        </w:r>
        <w:proofErr w:type="spellStart"/>
        <w:r>
          <w:rPr>
            <w:rFonts w:ascii="Calibri" w:hAnsi="Calibri" w:cs="Calibri"/>
          </w:rPr>
          <w:t>albumentations</w:t>
        </w:r>
        <w:proofErr w:type="spellEnd"/>
        <w:r>
          <w:rPr>
            <w:rFonts w:ascii="Calibri" w:hAnsi="Calibri" w:cs="Calibri"/>
          </w:rPr>
          <w:t xml:space="preserve"> library</w:t>
        </w:r>
      </w:ins>
    </w:p>
    <w:p w:rsidR="00494D7D" w:rsidRDefault="00494D7D" w:rsidP="00E66156">
      <w:pPr>
        <w:pStyle w:val="NormalPACKT"/>
        <w:rPr>
          <w:ins w:id="107" w:author="BANACHEWICZ, Konrad" w:date="2021-12-17T11:41:00Z"/>
          <w:rStyle w:val="normaltextrun"/>
          <w:rFonts w:ascii="Calibri" w:hAnsi="Calibri" w:cs="Calibri"/>
        </w:rPr>
      </w:pPr>
    </w:p>
    <w:p w:rsidR="00277063" w:rsidRPr="009E31AE" w:rsidRDefault="00291237" w:rsidP="00E66156">
      <w:pPr>
        <w:pStyle w:val="NormalPACKT"/>
        <w:rPr>
          <w:rFonts w:ascii="Calibri" w:hAnsi="Calibri" w:cs="Calibri"/>
        </w:rPr>
      </w:pPr>
      <w:r w:rsidRPr="009E31AE">
        <w:rPr>
          <w:rStyle w:val="normaltextrun"/>
          <w:rFonts w:ascii="Calibri" w:hAnsi="Calibri" w:cs="Calibri"/>
        </w:rPr>
        <w:t xml:space="preserve">Having discussed a crucial preprocessing step in approaching a computer vision problem, we are now in a position to apply this knowledge. This is the topic addressed in the </w:t>
      </w:r>
      <w:r w:rsidR="00E51EA9">
        <w:rPr>
          <w:rStyle w:val="normaltextrun"/>
          <w:rFonts w:ascii="Calibri" w:hAnsi="Calibri" w:cs="Calibri"/>
        </w:rPr>
        <w:t xml:space="preserve">following sections, beginning with a very common task: </w:t>
      </w:r>
      <w:r w:rsidRPr="009E31AE">
        <w:rPr>
          <w:rStyle w:val="normaltextrun"/>
          <w:rFonts w:ascii="Calibri" w:hAnsi="Calibri" w:cs="Calibri"/>
        </w:rPr>
        <w:t>image classification.</w:t>
      </w:r>
    </w:p>
    <w:p w:rsidR="00277063" w:rsidRPr="002417AF" w:rsidRDefault="00291237">
      <w:pPr>
        <w:pStyle w:val="Titolo1"/>
        <w:rPr>
          <w:rFonts w:ascii="Calibri" w:hAnsi="Calibri" w:cs="Calibri"/>
          <w:lang w:val="en-US"/>
        </w:rPr>
      </w:pPr>
      <w:r w:rsidRPr="002417AF">
        <w:rPr>
          <w:rFonts w:ascii="Calibri" w:hAnsi="Calibri" w:cs="Calibri"/>
          <w:lang w:val="en-US"/>
        </w:rPr>
        <w:t>Classification</w:t>
      </w:r>
    </w:p>
    <w:p w:rsidR="00A578F0" w:rsidRPr="00E335B9" w:rsidRDefault="00291237">
      <w:pPr>
        <w:pStyle w:val="paragraph"/>
        <w:spacing w:beforeAutospacing="0" w:afterAutospacing="0"/>
        <w:textAlignment w:val="baseline"/>
        <w:rPr>
          <w:ins w:id="108" w:author="BANACHEWICZ, Konrad" w:date="2021-12-20T23:59:00Z"/>
          <w:rFonts w:ascii="Calibri" w:hAnsi="Calibri" w:cs="Calibri"/>
          <w:szCs w:val="22"/>
          <w:lang w:val="en-US"/>
        </w:rPr>
      </w:pPr>
      <w:r w:rsidRPr="002417AF">
        <w:rPr>
          <w:rFonts w:ascii="Calibri" w:hAnsi="Calibri" w:cs="Calibri"/>
          <w:szCs w:val="22"/>
        </w:rPr>
        <w:t xml:space="preserve">In this </w:t>
      </w:r>
      <w:r w:rsidR="000E541A" w:rsidRPr="002417AF">
        <w:rPr>
          <w:rFonts w:ascii="Calibri" w:hAnsi="Calibri" w:cs="Calibri"/>
          <w:szCs w:val="22"/>
        </w:rPr>
        <w:t>section,</w:t>
      </w:r>
      <w:r w:rsidRPr="002417AF">
        <w:rPr>
          <w:rFonts w:ascii="Calibri" w:hAnsi="Calibri" w:cs="Calibri"/>
          <w:szCs w:val="22"/>
        </w:rPr>
        <w:t xml:space="preserve"> we demonstrate an end-to-end pipeline that can be used as a template for handling image classification problems.</w:t>
      </w:r>
      <w:ins w:id="109" w:author="BANACHEWICZ, Konrad" w:date="2021-12-20T23:49:00Z">
        <w:r w:rsidR="009C3019" w:rsidRPr="00B66600">
          <w:rPr>
            <w:rFonts w:ascii="Calibri" w:hAnsi="Calibri" w:cs="Calibri"/>
            <w:szCs w:val="22"/>
            <w:lang w:val="en-US"/>
          </w:rPr>
          <w:t xml:space="preserve"> </w:t>
        </w:r>
      </w:ins>
      <w:r w:rsidRPr="002417AF">
        <w:rPr>
          <w:rFonts w:ascii="Calibri" w:hAnsi="Calibri" w:cs="Calibri"/>
          <w:szCs w:val="22"/>
        </w:rPr>
        <w:t>We walk through the necessary steps – from data preparation, through model setup and estimation, to results visualization; apart from being informative (and cool), this last step can also be very useful if you need to examine your code in-depth to get a better understanding of the performance.</w:t>
      </w:r>
      <w:r w:rsidR="007E31C2" w:rsidRPr="00E335B9">
        <w:rPr>
          <w:rFonts w:ascii="Calibri" w:hAnsi="Calibri" w:cs="Calibri"/>
          <w:szCs w:val="22"/>
          <w:lang w:val="en-US"/>
        </w:rPr>
        <w:t xml:space="preserve"> </w:t>
      </w:r>
      <w:r w:rsidR="007E31C2">
        <w:rPr>
          <w:rFonts w:ascii="Calibri" w:hAnsi="Calibri" w:cs="Calibri"/>
          <w:szCs w:val="22"/>
          <w:lang w:val="en-US"/>
        </w:rPr>
        <w:t>We will continue using the data</w:t>
      </w:r>
      <w:r w:rsidR="00A578F0">
        <w:rPr>
          <w:rFonts w:ascii="Calibri" w:hAnsi="Calibri" w:cs="Calibri"/>
          <w:szCs w:val="22"/>
          <w:lang w:val="en-US"/>
        </w:rPr>
        <w:t xml:space="preserve"> from the Cassava Leaf Disease contest </w:t>
      </w:r>
      <w:hyperlink r:id="rId24" w:history="1">
        <w:r w:rsidR="00A578F0" w:rsidRPr="00072499">
          <w:rPr>
            <w:rStyle w:val="Collegamentoipertestuale"/>
            <w:rFonts w:ascii="Calibri" w:hAnsi="Calibri" w:cs="Calibri"/>
            <w:szCs w:val="22"/>
            <w:lang w:val="en-US"/>
          </w:rPr>
          <w:t>https://www.kaggle.com/c/cassava-leaf-disease-classification</w:t>
        </w:r>
      </w:hyperlink>
      <w:ins w:id="110" w:author="BANACHEWICZ, Konrad" w:date="2021-12-20T23:59:00Z">
        <w:r w:rsidR="001D10F1">
          <w:rPr>
            <w:rFonts w:ascii="Calibri" w:hAnsi="Calibri" w:cs="Calibri"/>
            <w:szCs w:val="22"/>
            <w:lang w:val="en-US"/>
          </w:rPr>
          <w:t>.</w:t>
        </w:r>
      </w:ins>
    </w:p>
    <w:p w:rsidR="007E31C2" w:rsidRDefault="007E31C2">
      <w:pPr>
        <w:pStyle w:val="paragraph"/>
        <w:spacing w:beforeAutospacing="0" w:afterAutospacing="0"/>
        <w:textAlignment w:val="baseline"/>
        <w:rPr>
          <w:ins w:id="111" w:author="BANACHEWICZ, Konrad" w:date="2021-12-20T23:51:00Z"/>
          <w:rFonts w:ascii="Calibri" w:hAnsi="Calibri" w:cs="Calibri"/>
          <w:szCs w:val="22"/>
        </w:rPr>
      </w:pPr>
    </w:p>
    <w:p w:rsidR="007E31C2" w:rsidRDefault="007E31C2">
      <w:pPr>
        <w:pStyle w:val="paragraph"/>
        <w:spacing w:beforeAutospacing="0" w:afterAutospacing="0"/>
        <w:textAlignment w:val="baseline"/>
        <w:rPr>
          <w:ins w:id="112" w:author="BANACHEWICZ, Konrad" w:date="2021-12-20T23:52:00Z"/>
          <w:rFonts w:ascii="Calibri" w:hAnsi="Calibri" w:cs="Calibri"/>
          <w:szCs w:val="22"/>
        </w:rPr>
      </w:pPr>
    </w:p>
    <w:p w:rsidR="007E31C2" w:rsidRPr="002417AF" w:rsidRDefault="007E31C2">
      <w:pPr>
        <w:pStyle w:val="paragraph"/>
        <w:spacing w:beforeAutospacing="0" w:afterAutospacing="0"/>
        <w:textAlignment w:val="baseline"/>
        <w:rPr>
          <w:ins w:id="113" w:author="BANACHEWICZ, Konrad" w:date="2021-12-20T23:51:00Z"/>
          <w:rFonts w:ascii="Calibri" w:hAnsi="Calibri" w:cs="Calibri"/>
          <w:szCs w:val="22"/>
        </w:rPr>
      </w:pPr>
    </w:p>
    <w:p w:rsidR="00277063" w:rsidRDefault="00291237">
      <w:pPr>
        <w:pStyle w:val="paragraph"/>
        <w:spacing w:beforeAutospacing="0" w:afterAutospacing="0"/>
        <w:textAlignment w:val="baseline"/>
        <w:rPr>
          <w:rFonts w:ascii="Calibri" w:hAnsi="Calibri" w:cs="Calibri"/>
          <w:szCs w:val="22"/>
        </w:rPr>
      </w:pPr>
      <w:r w:rsidRPr="002417AF">
        <w:rPr>
          <w:rFonts w:ascii="Calibri" w:hAnsi="Calibri" w:cs="Calibri"/>
          <w:szCs w:val="22"/>
        </w:rPr>
        <w:t xml:space="preserve">As usual, we begin with loading the necessary libraries. </w:t>
      </w:r>
    </w:p>
    <w:p w:rsidR="00F3025D" w:rsidRDefault="00F3025D">
      <w:pPr>
        <w:pStyle w:val="paragraph"/>
        <w:spacing w:beforeAutospacing="0" w:afterAutospacing="0"/>
        <w:textAlignment w:val="baseline"/>
        <w:rPr>
          <w:rFonts w:ascii="Calibri" w:hAnsi="Calibri" w:cs="Calibri"/>
          <w:szCs w:val="22"/>
        </w:rPr>
      </w:pP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numpy </w:t>
      </w:r>
      <w:r w:rsidRPr="00F3025D">
        <w:rPr>
          <w:rFonts w:ascii="Monaco" w:hAnsi="Monaco" w:cs="Courier New"/>
          <w:color w:val="007B00"/>
          <w:sz w:val="21"/>
          <w:szCs w:val="21"/>
        </w:rPr>
        <w:t>as</w:t>
      </w:r>
      <w:r w:rsidRPr="00F3025D">
        <w:rPr>
          <w:rFonts w:ascii="Monaco" w:hAnsi="Monaco" w:cs="Courier New"/>
          <w:sz w:val="21"/>
          <w:szCs w:val="21"/>
        </w:rPr>
        <w:t xml:space="preserve"> np</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pandas </w:t>
      </w:r>
      <w:r w:rsidRPr="00F3025D">
        <w:rPr>
          <w:rFonts w:ascii="Monaco" w:hAnsi="Monaco" w:cs="Courier New"/>
          <w:color w:val="007B00"/>
          <w:sz w:val="21"/>
          <w:szCs w:val="21"/>
        </w:rPr>
        <w:t>as</w:t>
      </w:r>
      <w:r w:rsidRPr="00F3025D">
        <w:rPr>
          <w:rFonts w:ascii="Monaco" w:hAnsi="Monaco" w:cs="Courier New"/>
          <w:sz w:val="21"/>
          <w:szCs w:val="21"/>
        </w:rPr>
        <w:t xml:space="preserve"> pd</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matplotlib.pyplot </w:t>
      </w:r>
      <w:r w:rsidRPr="00F3025D">
        <w:rPr>
          <w:rFonts w:ascii="Monaco" w:hAnsi="Monaco" w:cs="Courier New"/>
          <w:color w:val="007B00"/>
          <w:sz w:val="21"/>
          <w:szCs w:val="21"/>
        </w:rPr>
        <w:t>as</w:t>
      </w:r>
      <w:r w:rsidRPr="00F3025D">
        <w:rPr>
          <w:rFonts w:ascii="Monaco" w:hAnsi="Monaco" w:cs="Courier New"/>
          <w:sz w:val="21"/>
          <w:szCs w:val="21"/>
        </w:rPr>
        <w:t xml:space="preserve"> plt</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seaborn </w:t>
      </w:r>
      <w:r w:rsidRPr="00F3025D">
        <w:rPr>
          <w:rFonts w:ascii="Monaco" w:hAnsi="Monaco" w:cs="Courier New"/>
          <w:color w:val="007B00"/>
          <w:sz w:val="21"/>
          <w:szCs w:val="21"/>
        </w:rPr>
        <w:t>as</w:t>
      </w:r>
      <w:r w:rsidRPr="00F3025D">
        <w:rPr>
          <w:rFonts w:ascii="Monaco" w:hAnsi="Monaco" w:cs="Courier New"/>
          <w:sz w:val="21"/>
          <w:szCs w:val="21"/>
        </w:rPr>
        <w:t xml:space="preserve"> sns</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datetime</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sklearn.model_selection </w:t>
      </w:r>
      <w:r w:rsidRPr="00F3025D">
        <w:rPr>
          <w:rFonts w:ascii="Monaco" w:hAnsi="Monaco" w:cs="Courier New"/>
          <w:color w:val="007B00"/>
          <w:sz w:val="21"/>
          <w:szCs w:val="21"/>
        </w:rPr>
        <w:t>import</w:t>
      </w:r>
      <w:r w:rsidRPr="00F3025D">
        <w:rPr>
          <w:rFonts w:ascii="Monaco" w:hAnsi="Monaco" w:cs="Courier New"/>
          <w:sz w:val="21"/>
          <w:szCs w:val="21"/>
        </w:rPr>
        <w:t xml:space="preserve"> train_test_split</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sklearn.metrics </w:t>
      </w:r>
      <w:r w:rsidRPr="00F3025D">
        <w:rPr>
          <w:rFonts w:ascii="Monaco" w:hAnsi="Monaco" w:cs="Courier New"/>
          <w:color w:val="007B00"/>
          <w:sz w:val="21"/>
          <w:szCs w:val="21"/>
        </w:rPr>
        <w:t>import</w:t>
      </w:r>
      <w:r w:rsidRPr="00F3025D">
        <w:rPr>
          <w:rFonts w:ascii="Monaco" w:hAnsi="Monaco" w:cs="Courier New"/>
          <w:sz w:val="21"/>
          <w:szCs w:val="21"/>
        </w:rPr>
        <w:t xml:space="preserve"> accuracy_score</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tensorflow </w:t>
      </w:r>
      <w:r w:rsidRPr="00F3025D">
        <w:rPr>
          <w:rFonts w:ascii="Monaco" w:hAnsi="Monaco" w:cs="Courier New"/>
          <w:color w:val="007B00"/>
          <w:sz w:val="21"/>
          <w:szCs w:val="21"/>
        </w:rPr>
        <w:t>as</w:t>
      </w:r>
      <w:r w:rsidRPr="00F3025D">
        <w:rPr>
          <w:rFonts w:ascii="Monaco" w:hAnsi="Monaco" w:cs="Courier New"/>
          <w:sz w:val="21"/>
          <w:szCs w:val="21"/>
        </w:rPr>
        <w:t xml:space="preserve"> tf</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 </w:t>
      </w:r>
      <w:r w:rsidRPr="00F3025D">
        <w:rPr>
          <w:rFonts w:ascii="Monaco" w:hAnsi="Monaco" w:cs="Courier New"/>
          <w:color w:val="007B00"/>
          <w:sz w:val="21"/>
          <w:szCs w:val="21"/>
        </w:rPr>
        <w:t>import</w:t>
      </w:r>
      <w:r w:rsidRPr="00F3025D">
        <w:rPr>
          <w:rFonts w:ascii="Monaco" w:hAnsi="Monaco" w:cs="Courier New"/>
          <w:sz w:val="21"/>
          <w:szCs w:val="21"/>
        </w:rPr>
        <w:t xml:space="preserve"> models, layers</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tensorflow.keras.preprocessing </w:t>
      </w:r>
      <w:r w:rsidRPr="00F3025D">
        <w:rPr>
          <w:rFonts w:ascii="Monaco" w:hAnsi="Monaco" w:cs="Courier New"/>
          <w:color w:val="007B00"/>
          <w:sz w:val="21"/>
          <w:szCs w:val="21"/>
        </w:rPr>
        <w:t>import</w:t>
      </w:r>
      <w:r w:rsidRPr="00F3025D">
        <w:rPr>
          <w:rFonts w:ascii="Monaco" w:hAnsi="Monaco" w:cs="Courier New"/>
          <w:sz w:val="21"/>
          <w:szCs w:val="21"/>
        </w:rPr>
        <w:t xml:space="preserve"> image</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tensorflow.keras.preprocessing.image </w:t>
      </w:r>
      <w:r w:rsidRPr="00F3025D">
        <w:rPr>
          <w:rFonts w:ascii="Monaco" w:hAnsi="Monaco" w:cs="Courier New"/>
          <w:color w:val="007B00"/>
          <w:sz w:val="21"/>
          <w:szCs w:val="21"/>
        </w:rPr>
        <w:t>import</w:t>
      </w:r>
      <w:r w:rsidRPr="00F3025D">
        <w:rPr>
          <w:rFonts w:ascii="Monaco" w:hAnsi="Monaco" w:cs="Courier New"/>
          <w:sz w:val="21"/>
          <w:szCs w:val="21"/>
        </w:rPr>
        <w:t xml:space="preserve"> ImageDataGenerator</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tensorflow.keras.callbacks </w:t>
      </w:r>
      <w:r w:rsidRPr="00F3025D">
        <w:rPr>
          <w:rFonts w:ascii="Monaco" w:hAnsi="Monaco" w:cs="Courier New"/>
          <w:color w:val="007B00"/>
          <w:sz w:val="21"/>
          <w:szCs w:val="21"/>
        </w:rPr>
        <w:t>import</w:t>
      </w:r>
      <w:r w:rsidRPr="00F3025D">
        <w:rPr>
          <w:rFonts w:ascii="Monaco" w:hAnsi="Monaco" w:cs="Courier New"/>
          <w:sz w:val="21"/>
          <w:szCs w:val="21"/>
        </w:rPr>
        <w:t xml:space="preserve"> ModelCheckpoint, EarlyStopping, ReduceLROnPlateau</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tensorflow.keras.applications </w:t>
      </w:r>
      <w:r w:rsidRPr="00F3025D">
        <w:rPr>
          <w:rFonts w:ascii="Monaco" w:hAnsi="Monaco" w:cs="Courier New"/>
          <w:color w:val="007B00"/>
          <w:sz w:val="21"/>
          <w:szCs w:val="21"/>
        </w:rPr>
        <w:t>import</w:t>
      </w:r>
      <w:r w:rsidRPr="00F3025D">
        <w:rPr>
          <w:rFonts w:ascii="Monaco" w:hAnsi="Monaco" w:cs="Courier New"/>
          <w:sz w:val="21"/>
          <w:szCs w:val="21"/>
        </w:rPr>
        <w:t xml:space="preserve"> EfficientNetB0</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tensorflow.keras.optimizers </w:t>
      </w:r>
      <w:r w:rsidRPr="00F3025D">
        <w:rPr>
          <w:rFonts w:ascii="Monaco" w:hAnsi="Monaco" w:cs="Courier New"/>
          <w:color w:val="007B00"/>
          <w:sz w:val="21"/>
          <w:szCs w:val="21"/>
        </w:rPr>
        <w:t>import</w:t>
      </w:r>
      <w:r w:rsidRPr="00F3025D">
        <w:rPr>
          <w:rFonts w:ascii="Monaco" w:hAnsi="Monaco" w:cs="Courier New"/>
          <w:sz w:val="21"/>
          <w:szCs w:val="21"/>
        </w:rPr>
        <w:t xml:space="preserve"> Adam</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import</w:t>
      </w:r>
      <w:r w:rsidRPr="00F3025D">
        <w:rPr>
          <w:rFonts w:ascii="Monaco" w:hAnsi="Monaco" w:cs="Courier New"/>
          <w:sz w:val="21"/>
          <w:szCs w:val="21"/>
        </w:rPr>
        <w:t xml:space="preserve"> os</w:t>
      </w:r>
      <w:r w:rsidRPr="00F3025D">
        <w:rPr>
          <w:rFonts w:ascii="Monaco" w:hAnsi="Monaco" w:cs="Courier New"/>
          <w:color w:val="055BE0"/>
          <w:sz w:val="21"/>
          <w:szCs w:val="21"/>
        </w:rPr>
        <w:t>,</w:t>
      </w:r>
      <w:r w:rsidRPr="00F3025D">
        <w:rPr>
          <w:rFonts w:ascii="Monaco" w:hAnsi="Monaco" w:cs="Courier New"/>
          <w:sz w:val="21"/>
          <w:szCs w:val="21"/>
        </w:rPr>
        <w:t xml:space="preserve"> cv2</w:t>
      </w:r>
      <w:r w:rsidRPr="00F3025D">
        <w:rPr>
          <w:rFonts w:ascii="Monaco" w:hAnsi="Monaco" w:cs="Courier New"/>
          <w:color w:val="055BE0"/>
          <w:sz w:val="21"/>
          <w:szCs w:val="21"/>
        </w:rPr>
        <w:t>,</w:t>
      </w:r>
      <w:r w:rsidRPr="00F3025D">
        <w:rPr>
          <w:rFonts w:ascii="Monaco" w:hAnsi="Monaco" w:cs="Courier New"/>
          <w:sz w:val="21"/>
          <w:szCs w:val="21"/>
        </w:rPr>
        <w:t xml:space="preserve"> json</w:t>
      </w:r>
    </w:p>
    <w:p w:rsidR="00F3025D" w:rsidRPr="00F3025D" w:rsidRDefault="00F3025D" w:rsidP="00F3025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25D">
        <w:rPr>
          <w:rFonts w:ascii="Monaco" w:hAnsi="Monaco" w:cs="Courier New"/>
          <w:color w:val="007B00"/>
          <w:sz w:val="21"/>
          <w:szCs w:val="21"/>
        </w:rPr>
        <w:t>from</w:t>
      </w:r>
      <w:r w:rsidRPr="00F3025D">
        <w:rPr>
          <w:rFonts w:ascii="Monaco" w:hAnsi="Monaco" w:cs="Courier New"/>
          <w:sz w:val="21"/>
          <w:szCs w:val="21"/>
        </w:rPr>
        <w:t xml:space="preserve"> PIL </w:t>
      </w:r>
      <w:r w:rsidRPr="00F3025D">
        <w:rPr>
          <w:rFonts w:ascii="Monaco" w:hAnsi="Monaco" w:cs="Courier New"/>
          <w:color w:val="007B00"/>
          <w:sz w:val="21"/>
          <w:szCs w:val="21"/>
        </w:rPr>
        <w:t>import</w:t>
      </w:r>
      <w:r w:rsidRPr="00F3025D">
        <w:rPr>
          <w:rFonts w:ascii="Monaco" w:hAnsi="Monaco" w:cs="Courier New"/>
          <w:sz w:val="21"/>
          <w:szCs w:val="21"/>
        </w:rPr>
        <w:t xml:space="preserve"> Image</w:t>
      </w:r>
    </w:p>
    <w:p w:rsidR="00F3025D" w:rsidRDefault="00F3025D">
      <w:pPr>
        <w:pStyle w:val="paragraph"/>
        <w:spacing w:beforeAutospacing="0" w:afterAutospacing="0"/>
        <w:textAlignment w:val="baseline"/>
        <w:rPr>
          <w:rFonts w:ascii="Calibri" w:hAnsi="Calibri" w:cs="Calibri"/>
          <w:szCs w:val="22"/>
        </w:rPr>
      </w:pPr>
    </w:p>
    <w:p w:rsidR="00F3025D" w:rsidRPr="002417AF" w:rsidRDefault="00F3025D">
      <w:pPr>
        <w:pStyle w:val="paragraph"/>
        <w:spacing w:beforeAutospacing="0" w:afterAutospacing="0"/>
        <w:textAlignment w:val="baseline"/>
        <w:rPr>
          <w:rFonts w:ascii="Calibri" w:hAnsi="Calibri" w:cs="Calibri"/>
          <w:szCs w:val="22"/>
        </w:rPr>
      </w:pPr>
    </w:p>
    <w:p w:rsidR="00277063" w:rsidRPr="002417AF" w:rsidRDefault="00277063">
      <w:pPr>
        <w:pStyle w:val="paragraph"/>
        <w:spacing w:beforeAutospacing="0" w:afterAutospacing="0"/>
        <w:textAlignment w:val="baseline"/>
        <w:rPr>
          <w:rFonts w:ascii="Calibri" w:hAnsi="Calibri" w:cs="Calibri"/>
          <w:szCs w:val="22"/>
        </w:rPr>
      </w:pPr>
    </w:p>
    <w:p w:rsidR="00673F5B" w:rsidRDefault="00291237" w:rsidP="00366D07">
      <w:pPr>
        <w:pStyle w:val="NormalPACKT"/>
        <w:rPr>
          <w:rStyle w:val="normaltextrun"/>
          <w:rFonts w:ascii="Calibri" w:hAnsi="Calibri" w:cs="Calibri"/>
        </w:rPr>
      </w:pPr>
      <w:r w:rsidRPr="00344396">
        <w:rPr>
          <w:rStyle w:val="normaltextrun"/>
          <w:rFonts w:ascii="Calibri" w:hAnsi="Calibri" w:cs="Calibri"/>
        </w:rPr>
        <w:t>It is usually a good idea to define a few helper functions</w:t>
      </w:r>
      <w:r w:rsidR="003E759C" w:rsidRPr="00344396">
        <w:rPr>
          <w:rStyle w:val="normaltextrun"/>
          <w:rFonts w:ascii="Calibri" w:hAnsi="Calibri" w:cs="Calibri"/>
        </w:rPr>
        <w:t>; i</w:t>
      </w:r>
      <w:r w:rsidRPr="00344396">
        <w:rPr>
          <w:rStyle w:val="normaltextrun"/>
          <w:rFonts w:ascii="Calibri" w:hAnsi="Calibri" w:cs="Calibri"/>
        </w:rPr>
        <w:t xml:space="preserve">t makes for code that is easier to both read and debug. If you are approaching a general image classification problem, </w:t>
      </w:r>
      <w:r w:rsidR="00B710DA">
        <w:rPr>
          <w:rStyle w:val="normaltextrun"/>
          <w:rFonts w:ascii="Calibri" w:hAnsi="Calibri" w:cs="Calibri"/>
        </w:rPr>
        <w:t xml:space="preserve">a good starting point </w:t>
      </w:r>
      <w:r w:rsidR="00602E24">
        <w:rPr>
          <w:rStyle w:val="normaltextrun"/>
          <w:rFonts w:ascii="Calibri" w:hAnsi="Calibri" w:cs="Calibri"/>
        </w:rPr>
        <w:t xml:space="preserve">can be provided by a </w:t>
      </w:r>
      <w:r w:rsidRPr="00344396">
        <w:rPr>
          <w:rStyle w:val="normaltextrun"/>
          <w:rFonts w:ascii="Calibri" w:hAnsi="Calibri" w:cs="Calibri"/>
        </w:rPr>
        <w:t xml:space="preserve">model from the </w:t>
      </w:r>
      <w:proofErr w:type="spellStart"/>
      <w:r w:rsidRPr="00344396">
        <w:rPr>
          <w:rStyle w:val="KeyWordPACKT"/>
          <w:rFonts w:ascii="Calibri" w:hAnsi="Calibri" w:cs="Calibri"/>
        </w:rPr>
        <w:t>EfficientNet</w:t>
      </w:r>
      <w:proofErr w:type="spellEnd"/>
      <w:r w:rsidRPr="00344396">
        <w:rPr>
          <w:rStyle w:val="normaltextrun"/>
          <w:rFonts w:ascii="Calibri" w:hAnsi="Calibri" w:cs="Calibri"/>
        </w:rPr>
        <w:t xml:space="preserve"> </w:t>
      </w:r>
      <w:r w:rsidR="00661435">
        <w:rPr>
          <w:rStyle w:val="normaltextrun"/>
          <w:rFonts w:ascii="Calibri" w:hAnsi="Calibri" w:cs="Calibri"/>
        </w:rPr>
        <w:t>famil</w:t>
      </w:r>
      <w:r w:rsidR="00EF17AA">
        <w:rPr>
          <w:rStyle w:val="normaltextrun"/>
          <w:rFonts w:ascii="Calibri" w:hAnsi="Calibri" w:cs="Calibri"/>
        </w:rPr>
        <w:t>y</w:t>
      </w:r>
      <w:r w:rsidRPr="00344396">
        <w:rPr>
          <w:rStyle w:val="normaltextrun"/>
          <w:rFonts w:ascii="Calibri" w:hAnsi="Calibri" w:cs="Calibri"/>
        </w:rPr>
        <w:t xml:space="preserve">, introduced in 2019 in </w:t>
      </w:r>
      <w:ins w:id="114" w:author="Lucy Wan" w:date="2021-11-29T12:25:00Z">
        <w:r w:rsidR="00DD3535" w:rsidRPr="00344396">
          <w:rPr>
            <w:rStyle w:val="normaltextrun"/>
            <w:rFonts w:ascii="Calibri" w:hAnsi="Calibri" w:cs="Calibri"/>
          </w:rPr>
          <w:t xml:space="preserve">a </w:t>
        </w:r>
      </w:ins>
      <w:r w:rsidRPr="00344396">
        <w:rPr>
          <w:rStyle w:val="normaltextrun"/>
          <w:rFonts w:ascii="Calibri" w:hAnsi="Calibri" w:cs="Calibri"/>
        </w:rPr>
        <w:t xml:space="preserve">paper from the Google Research Brain Team: </w:t>
      </w:r>
      <w:hyperlink r:id="rId25">
        <w:r w:rsidRPr="00344396">
          <w:rPr>
            <w:rStyle w:val="URLPACKT"/>
            <w:rFonts w:ascii="Calibri" w:hAnsi="Calibri" w:cs="Calibri"/>
          </w:rPr>
          <w:t>https://arxiv.org/abs/1905.11946</w:t>
        </w:r>
      </w:hyperlink>
      <w:r w:rsidRPr="00344396">
        <w:rPr>
          <w:rStyle w:val="normaltextrun"/>
          <w:rFonts w:ascii="Calibri" w:hAnsi="Calibri" w:cs="Calibri"/>
        </w:rPr>
        <w:t>. The basic idea is to balance network depth, width</w:t>
      </w:r>
      <w:r w:rsidR="00CE37B5" w:rsidRPr="00344396">
        <w:rPr>
          <w:rStyle w:val="normaltextrun"/>
          <w:rFonts w:ascii="Calibri" w:hAnsi="Calibri" w:cs="Calibri"/>
        </w:rPr>
        <w:t>,</w:t>
      </w:r>
      <w:r w:rsidRPr="00344396">
        <w:rPr>
          <w:rStyle w:val="normaltextrun"/>
          <w:rFonts w:ascii="Calibri" w:hAnsi="Calibri" w:cs="Calibri"/>
        </w:rPr>
        <w:t xml:space="preserve"> and resolution to enable more efficient scaling across all dimensions and subsequently better performance. </w:t>
      </w:r>
      <w:r w:rsidR="007B4B7B">
        <w:rPr>
          <w:rStyle w:val="normaltextrun"/>
          <w:rFonts w:ascii="Calibri" w:hAnsi="Calibri" w:cs="Calibri"/>
        </w:rPr>
        <w:t xml:space="preserve">For our solution we will use the simplest member of the family – </w:t>
      </w:r>
      <w:proofErr w:type="spellStart"/>
      <w:r w:rsidR="007B4B7B">
        <w:rPr>
          <w:rStyle w:val="normaltextrun"/>
          <w:rFonts w:ascii="Calibri" w:hAnsi="Calibri" w:cs="Calibri"/>
        </w:rPr>
        <w:t>EfficientNet</w:t>
      </w:r>
      <w:proofErr w:type="spellEnd"/>
      <w:r w:rsidR="007B4B7B">
        <w:rPr>
          <w:rStyle w:val="normaltextrun"/>
          <w:rFonts w:ascii="Calibri" w:hAnsi="Calibri" w:cs="Calibri"/>
        </w:rPr>
        <w:t xml:space="preserve"> B0, which is a mobile-sized network with 11 million trainable parameters. </w:t>
      </w:r>
      <w:r w:rsidR="00A37E0A">
        <w:rPr>
          <w:rStyle w:val="normaltextrun"/>
          <w:rFonts w:ascii="Calibri" w:hAnsi="Calibri" w:cs="Calibri"/>
        </w:rPr>
        <w:t xml:space="preserve">The architecture diagram reproduced below is taken from the Google AI blog: </w:t>
      </w:r>
    </w:p>
    <w:p w:rsidR="00A37E0A" w:rsidRDefault="00A37E0A" w:rsidP="00366D07">
      <w:pPr>
        <w:pStyle w:val="NormalPACKT"/>
        <w:rPr>
          <w:rStyle w:val="normaltextrun"/>
          <w:rFonts w:ascii="Calibri" w:hAnsi="Calibri" w:cs="Calibri"/>
        </w:rPr>
      </w:pPr>
    </w:p>
    <w:p w:rsidR="00A37E0A" w:rsidRDefault="00A37E0A" w:rsidP="00366D07">
      <w:pPr>
        <w:pStyle w:val="NormalPACKT"/>
        <w:rPr>
          <w:rStyle w:val="normaltextrun"/>
          <w:rFonts w:ascii="Calibri" w:hAnsi="Calibri" w:cs="Calibri"/>
        </w:rPr>
      </w:pPr>
    </w:p>
    <w:p w:rsidR="00673F5B" w:rsidRDefault="00673F5B" w:rsidP="00366D07">
      <w:pPr>
        <w:pStyle w:val="NormalPACKT"/>
        <w:rPr>
          <w:rStyle w:val="normaltextrun"/>
          <w:rFonts w:ascii="Calibri" w:hAnsi="Calibri" w:cs="Calibri"/>
        </w:rPr>
      </w:pPr>
    </w:p>
    <w:p w:rsidR="00673F5B" w:rsidRDefault="00A37E0A" w:rsidP="00366D07">
      <w:pPr>
        <w:pStyle w:val="NormalPACKT"/>
        <w:rPr>
          <w:rStyle w:val="normaltextrun"/>
          <w:rFonts w:ascii="Calibri" w:hAnsi="Calibri" w:cs="Calibri"/>
        </w:rPr>
      </w:pPr>
      <w:r>
        <w:rPr>
          <w:rFonts w:ascii="Calibri" w:hAnsi="Calibri" w:cs="Calibri"/>
          <w:noProof/>
          <w:lang w:val="it-IT" w:eastAsia="ja-JP"/>
        </w:rPr>
        <w:drawing>
          <wp:inline distT="0" distB="0" distL="0" distR="0">
            <wp:extent cx="5029200" cy="1037590"/>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037590"/>
                    </a:xfrm>
                    <a:prstGeom prst="rect">
                      <a:avLst/>
                    </a:prstGeom>
                  </pic:spPr>
                </pic:pic>
              </a:graphicData>
            </a:graphic>
          </wp:inline>
        </w:drawing>
      </w:r>
    </w:p>
    <w:p w:rsidR="00F056AE" w:rsidRPr="008D6CC1" w:rsidRDefault="00F056AE" w:rsidP="00F056AE">
      <w:pPr>
        <w:pStyle w:val="FigureCaptionPACKT"/>
        <w:rPr>
          <w:rFonts w:ascii="Calibri" w:hAnsi="Calibri" w:cs="Calibri"/>
        </w:rPr>
      </w:pPr>
      <w:r w:rsidRPr="008D6CC1">
        <w:rPr>
          <w:rFonts w:ascii="Calibri" w:hAnsi="Calibri" w:cs="Calibri"/>
        </w:rPr>
        <w:t>Figure 10.</w:t>
      </w:r>
      <w:r>
        <w:rPr>
          <w:rFonts w:ascii="Calibri" w:hAnsi="Calibri" w:cs="Calibri"/>
        </w:rPr>
        <w:t>10</w:t>
      </w:r>
      <w:r w:rsidRPr="008D6CC1">
        <w:rPr>
          <w:rFonts w:ascii="Calibri" w:hAnsi="Calibri" w:cs="Calibri"/>
        </w:rPr>
        <w:t>:</w:t>
      </w:r>
      <w:r>
        <w:rPr>
          <w:rFonts w:ascii="Calibri" w:hAnsi="Calibri" w:cs="Calibri"/>
        </w:rPr>
        <w:t xml:space="preserve"> </w:t>
      </w:r>
      <w:r w:rsidR="00A82DA6">
        <w:rPr>
          <w:rFonts w:ascii="Calibri" w:hAnsi="Calibri" w:cs="Calibri"/>
        </w:rPr>
        <w:t xml:space="preserve">Architecture diagram for the </w:t>
      </w:r>
      <w:proofErr w:type="spellStart"/>
      <w:r w:rsidR="00A82DA6">
        <w:rPr>
          <w:rFonts w:ascii="Calibri" w:hAnsi="Calibri" w:cs="Calibri"/>
        </w:rPr>
        <w:t>EfficientNet</w:t>
      </w:r>
      <w:proofErr w:type="spellEnd"/>
      <w:r w:rsidR="00A82DA6">
        <w:rPr>
          <w:rFonts w:ascii="Calibri" w:hAnsi="Calibri" w:cs="Calibri"/>
        </w:rPr>
        <w:t xml:space="preserve"> B0 network</w:t>
      </w:r>
    </w:p>
    <w:p w:rsidR="00673F5B" w:rsidRDefault="00673F5B" w:rsidP="00366D07">
      <w:pPr>
        <w:pStyle w:val="NormalPACKT"/>
        <w:rPr>
          <w:rStyle w:val="normaltextrun"/>
          <w:rFonts w:ascii="Calibri" w:hAnsi="Calibri" w:cs="Calibri"/>
        </w:rPr>
      </w:pPr>
    </w:p>
    <w:p w:rsidR="002C72A7" w:rsidRDefault="00E00275" w:rsidP="00366D07">
      <w:pPr>
        <w:pStyle w:val="NormalPACKT"/>
        <w:rPr>
          <w:rStyle w:val="normaltextrun"/>
          <w:rFonts w:ascii="Calibri" w:hAnsi="Calibri" w:cs="Calibri"/>
        </w:rPr>
      </w:pPr>
      <w:r>
        <w:rPr>
          <w:rStyle w:val="normaltextrun"/>
          <w:rFonts w:ascii="Calibri" w:hAnsi="Calibri" w:cs="Calibri"/>
        </w:rPr>
        <w:t xml:space="preserve">We construct our model with B0 as the basis, followed by a pooling layer </w:t>
      </w:r>
      <w:r w:rsidR="00D522B0">
        <w:rPr>
          <w:rStyle w:val="normaltextrun"/>
          <w:rFonts w:ascii="Calibri" w:hAnsi="Calibri" w:cs="Calibri"/>
        </w:rPr>
        <w:t>for improved translation invariance</w:t>
      </w:r>
      <w:r w:rsidR="000C27E5">
        <w:rPr>
          <w:rStyle w:val="normaltextrun"/>
          <w:rFonts w:ascii="Calibri" w:hAnsi="Calibri" w:cs="Calibri"/>
        </w:rPr>
        <w:t xml:space="preserve"> and a dense activation layer (as we are working with a classification problem)</w:t>
      </w:r>
      <w:r w:rsidR="002C72A7">
        <w:rPr>
          <w:rStyle w:val="normaltextrun"/>
          <w:rFonts w:ascii="Calibri" w:hAnsi="Calibri" w:cs="Calibri"/>
        </w:rPr>
        <w:t>:</w:t>
      </w:r>
    </w:p>
    <w:p w:rsidR="002C72A7" w:rsidRDefault="002C72A7" w:rsidP="00366D07">
      <w:pPr>
        <w:pStyle w:val="NormalPACKT"/>
        <w:rPr>
          <w:rStyle w:val="normaltextrun"/>
          <w:rFonts w:ascii="Calibri" w:hAnsi="Calibri" w:cs="Calibri"/>
        </w:rPr>
      </w:pP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color w:val="007B00"/>
          <w:sz w:val="21"/>
          <w:szCs w:val="21"/>
        </w:rPr>
        <w:t>def</w:t>
      </w:r>
      <w:r w:rsidRPr="00016BA7">
        <w:rPr>
          <w:rFonts w:ascii="Monaco" w:hAnsi="Monaco" w:cs="Courier New"/>
          <w:sz w:val="21"/>
          <w:szCs w:val="21"/>
        </w:rPr>
        <w:t xml:space="preserve"> create_model():</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conv_base </w:t>
      </w:r>
      <w:r w:rsidRPr="00016BA7">
        <w:rPr>
          <w:rFonts w:ascii="Monaco" w:hAnsi="Monaco" w:cs="Courier New"/>
          <w:color w:val="055BE0"/>
          <w:sz w:val="21"/>
          <w:szCs w:val="21"/>
        </w:rPr>
        <w:t>=</w:t>
      </w:r>
      <w:r w:rsidRPr="00016BA7">
        <w:rPr>
          <w:rFonts w:ascii="Monaco" w:hAnsi="Monaco" w:cs="Courier New"/>
          <w:sz w:val="21"/>
          <w:szCs w:val="21"/>
        </w:rPr>
        <w:t xml:space="preserve"> EfficientNetB0(include_top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3D7E7E"/>
          <w:sz w:val="21"/>
          <w:szCs w:val="21"/>
        </w:rPr>
        <w:t>False</w:t>
      </w:r>
      <w:r w:rsidRPr="00016BA7">
        <w:rPr>
          <w:rFonts w:ascii="Monaco" w:hAnsi="Monaco" w:cs="Courier New"/>
          <w:sz w:val="21"/>
          <w:szCs w:val="21"/>
        </w:rPr>
        <w:t xml:space="preserve">, weights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3D7E7E"/>
          <w:sz w:val="21"/>
          <w:szCs w:val="21"/>
        </w:rPr>
        <w:t>None</w:t>
      </w:r>
      <w:r w:rsidRPr="00016BA7">
        <w:rPr>
          <w:rFonts w:ascii="Monaco" w:hAnsi="Monaco" w:cs="Courier New"/>
          <w:sz w:val="21"/>
          <w:szCs w:val="21"/>
        </w:rPr>
        <w:t>,</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input_shape </w:t>
      </w:r>
      <w:r w:rsidRPr="00016BA7">
        <w:rPr>
          <w:rFonts w:ascii="Monaco" w:hAnsi="Monaco" w:cs="Courier New"/>
          <w:color w:val="055BE0"/>
          <w:sz w:val="21"/>
          <w:szCs w:val="21"/>
        </w:rPr>
        <w:t>=</w:t>
      </w:r>
      <w:r w:rsidRPr="00016BA7">
        <w:rPr>
          <w:rFonts w:ascii="Monaco" w:hAnsi="Monaco" w:cs="Courier New"/>
          <w:sz w:val="21"/>
          <w:szCs w:val="21"/>
        </w:rPr>
        <w:t xml:space="preserve"> (CFG</w:t>
      </w:r>
      <w:r w:rsidRPr="00016BA7">
        <w:rPr>
          <w:rFonts w:ascii="Monaco" w:hAnsi="Monaco" w:cs="Courier New"/>
          <w:color w:val="055BE0"/>
          <w:sz w:val="21"/>
          <w:szCs w:val="21"/>
        </w:rPr>
        <w:t>.</w:t>
      </w:r>
      <w:r w:rsidRPr="00016BA7">
        <w:rPr>
          <w:rFonts w:ascii="Monaco" w:hAnsi="Monaco" w:cs="Courier New"/>
          <w:sz w:val="21"/>
          <w:szCs w:val="21"/>
        </w:rPr>
        <w:t>TARGET_SIZE, CFG</w:t>
      </w:r>
      <w:r w:rsidRPr="00016BA7">
        <w:rPr>
          <w:rFonts w:ascii="Monaco" w:hAnsi="Monaco" w:cs="Courier New"/>
          <w:color w:val="055BE0"/>
          <w:sz w:val="21"/>
          <w:szCs w:val="21"/>
        </w:rPr>
        <w:t>.</w:t>
      </w:r>
      <w:r w:rsidRPr="00016BA7">
        <w:rPr>
          <w:rFonts w:ascii="Monaco" w:hAnsi="Monaco" w:cs="Courier New"/>
          <w:sz w:val="21"/>
          <w:szCs w:val="21"/>
        </w:rPr>
        <w:t xml:space="preserve">TARGET_SIZE, </w:t>
      </w:r>
      <w:r w:rsidRPr="00016BA7">
        <w:rPr>
          <w:rFonts w:ascii="Monaco" w:hAnsi="Monaco" w:cs="Courier New"/>
          <w:color w:val="666666"/>
          <w:sz w:val="21"/>
          <w:szCs w:val="21"/>
        </w:rPr>
        <w:t>3</w:t>
      </w:r>
      <w:r w:rsidRPr="00016BA7">
        <w:rPr>
          <w:rFonts w:ascii="Monaco" w:hAnsi="Monaco" w:cs="Courier New"/>
          <w:sz w:val="21"/>
          <w:szCs w:val="21"/>
        </w:rPr>
        <w:t>))</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conv_base</w:t>
      </w:r>
      <w:r w:rsidRPr="00016BA7">
        <w:rPr>
          <w:rFonts w:ascii="Monaco" w:hAnsi="Monaco" w:cs="Courier New"/>
          <w:color w:val="055BE0"/>
          <w:sz w:val="21"/>
          <w:szCs w:val="21"/>
        </w:rPr>
        <w:t>.</w:t>
      </w:r>
      <w:r w:rsidRPr="00016BA7">
        <w:rPr>
          <w:rFonts w:ascii="Monaco" w:hAnsi="Monaco" w:cs="Courier New"/>
          <w:sz w:val="21"/>
          <w:szCs w:val="21"/>
        </w:rPr>
        <w:t>output</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layers</w:t>
      </w:r>
      <w:r w:rsidRPr="00016BA7">
        <w:rPr>
          <w:rFonts w:ascii="Monaco" w:hAnsi="Monaco" w:cs="Courier New"/>
          <w:color w:val="055BE0"/>
          <w:sz w:val="21"/>
          <w:szCs w:val="21"/>
        </w:rPr>
        <w:t>.</w:t>
      </w:r>
      <w:r w:rsidRPr="00016BA7">
        <w:rPr>
          <w:rFonts w:ascii="Monaco" w:hAnsi="Monaco" w:cs="Courier New"/>
          <w:sz w:val="21"/>
          <w:szCs w:val="21"/>
        </w:rPr>
        <w:t>GlobalAveragePooling2D()(model)</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model </w:t>
      </w:r>
      <w:r w:rsidRPr="00016BA7">
        <w:rPr>
          <w:rFonts w:ascii="Monaco" w:hAnsi="Monaco" w:cs="Courier New"/>
          <w:color w:val="055BE0"/>
          <w:sz w:val="21"/>
          <w:szCs w:val="21"/>
        </w:rPr>
        <w:t>=</w:t>
      </w:r>
      <w:r w:rsidRPr="00016BA7">
        <w:rPr>
          <w:rFonts w:ascii="Monaco" w:hAnsi="Monaco" w:cs="Courier New"/>
          <w:sz w:val="21"/>
          <w:szCs w:val="21"/>
        </w:rPr>
        <w:t xml:space="preserve"> layers</w:t>
      </w:r>
      <w:r w:rsidRPr="00016BA7">
        <w:rPr>
          <w:rFonts w:ascii="Monaco" w:hAnsi="Monaco" w:cs="Courier New"/>
          <w:color w:val="055BE0"/>
          <w:sz w:val="21"/>
          <w:szCs w:val="21"/>
        </w:rPr>
        <w:t>.</w:t>
      </w:r>
      <w:r w:rsidRPr="00016BA7">
        <w:rPr>
          <w:rFonts w:ascii="Monaco" w:hAnsi="Monaco" w:cs="Courier New"/>
          <w:sz w:val="21"/>
          <w:szCs w:val="21"/>
        </w:rPr>
        <w:t>Dense(</w:t>
      </w:r>
      <w:r w:rsidRPr="00016BA7">
        <w:rPr>
          <w:rFonts w:ascii="Monaco" w:hAnsi="Monaco" w:cs="Courier New"/>
          <w:color w:val="666666"/>
          <w:sz w:val="21"/>
          <w:szCs w:val="21"/>
        </w:rPr>
        <w:t>5</w:t>
      </w:r>
      <w:r w:rsidRPr="00016BA7">
        <w:rPr>
          <w:rFonts w:ascii="Monaco" w:hAnsi="Monaco" w:cs="Courier New"/>
          <w:sz w:val="21"/>
          <w:szCs w:val="21"/>
        </w:rPr>
        <w:t xml:space="preserve">, activation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BA2121"/>
          <w:sz w:val="21"/>
          <w:szCs w:val="21"/>
        </w:rPr>
        <w:t>"softmax"</w:t>
      </w:r>
      <w:r w:rsidRPr="00016BA7">
        <w:rPr>
          <w:rFonts w:ascii="Monaco" w:hAnsi="Monaco" w:cs="Courier New"/>
          <w:sz w:val="21"/>
          <w:szCs w:val="21"/>
        </w:rPr>
        <w:t>)(model)</w:t>
      </w:r>
    </w:p>
    <w:p w:rsidR="00016BA7" w:rsidRPr="00EA1E6F"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115" w:author="Luca Massaron" w:date="2022-01-09T00:14:00Z">
            <w:rPr>
              <w:rFonts w:ascii="Monaco" w:hAnsi="Monaco" w:cs="Courier New"/>
              <w:sz w:val="21"/>
              <w:szCs w:val="21"/>
            </w:rPr>
          </w:rPrChange>
        </w:rPr>
      </w:pPr>
      <w:r w:rsidRPr="00016BA7">
        <w:rPr>
          <w:rFonts w:ascii="Monaco" w:hAnsi="Monaco" w:cs="Courier New"/>
          <w:sz w:val="21"/>
          <w:szCs w:val="21"/>
        </w:rPr>
        <w:t xml:space="preserve">    </w:t>
      </w:r>
      <w:proofErr w:type="spellStart"/>
      <w:r w:rsidR="00FC1AF9" w:rsidRPr="00FC1AF9">
        <w:rPr>
          <w:rFonts w:ascii="Monaco" w:hAnsi="Monaco" w:cs="Courier New"/>
          <w:sz w:val="21"/>
          <w:szCs w:val="21"/>
          <w:lang w:val="it-IT"/>
          <w:rPrChange w:id="116" w:author="Luca Massaron" w:date="2022-01-09T00:14:00Z">
            <w:rPr>
              <w:rFonts w:ascii="Monaco" w:hAnsi="Monaco" w:cs="Courier New"/>
              <w:sz w:val="21"/>
              <w:szCs w:val="21"/>
            </w:rPr>
          </w:rPrChange>
        </w:rPr>
        <w:t>model</w:t>
      </w:r>
      <w:proofErr w:type="spellEnd"/>
      <w:r w:rsidR="00FC1AF9" w:rsidRPr="00FC1AF9">
        <w:rPr>
          <w:rFonts w:ascii="Monaco" w:hAnsi="Monaco" w:cs="Courier New"/>
          <w:sz w:val="21"/>
          <w:szCs w:val="21"/>
          <w:lang w:val="it-IT"/>
          <w:rPrChange w:id="117" w:author="Luca Massaron" w:date="2022-01-09T00:14:00Z">
            <w:rPr>
              <w:rFonts w:ascii="Monaco" w:hAnsi="Monaco" w:cs="Courier New"/>
              <w:sz w:val="21"/>
              <w:szCs w:val="21"/>
            </w:rPr>
          </w:rPrChange>
        </w:rPr>
        <w:t xml:space="preserve"> </w:t>
      </w:r>
      <w:r w:rsidR="00FC1AF9" w:rsidRPr="00FC1AF9">
        <w:rPr>
          <w:rFonts w:ascii="Monaco" w:hAnsi="Monaco" w:cs="Courier New"/>
          <w:color w:val="055BE0"/>
          <w:sz w:val="21"/>
          <w:szCs w:val="21"/>
          <w:lang w:val="it-IT"/>
          <w:rPrChange w:id="118" w:author="Luca Massaron" w:date="2022-01-09T00:14:00Z">
            <w:rPr>
              <w:rFonts w:ascii="Monaco" w:hAnsi="Monaco" w:cs="Courier New"/>
              <w:color w:val="055BE0"/>
              <w:sz w:val="21"/>
              <w:szCs w:val="21"/>
            </w:rPr>
          </w:rPrChange>
        </w:rPr>
        <w:t>=</w:t>
      </w:r>
      <w:r w:rsidR="00FC1AF9" w:rsidRPr="00FC1AF9">
        <w:rPr>
          <w:rFonts w:ascii="Monaco" w:hAnsi="Monaco" w:cs="Courier New"/>
          <w:sz w:val="21"/>
          <w:szCs w:val="21"/>
          <w:lang w:val="it-IT"/>
          <w:rPrChange w:id="119" w:author="Luca Massaron" w:date="2022-01-09T00:14:00Z">
            <w:rPr>
              <w:rFonts w:ascii="Monaco" w:hAnsi="Monaco" w:cs="Courier New"/>
              <w:sz w:val="21"/>
              <w:szCs w:val="21"/>
            </w:rPr>
          </w:rPrChange>
        </w:rPr>
        <w:t xml:space="preserve"> </w:t>
      </w:r>
      <w:proofErr w:type="spellStart"/>
      <w:r w:rsidR="00FC1AF9" w:rsidRPr="00FC1AF9">
        <w:rPr>
          <w:rFonts w:ascii="Monaco" w:hAnsi="Monaco" w:cs="Courier New"/>
          <w:sz w:val="21"/>
          <w:szCs w:val="21"/>
          <w:lang w:val="it-IT"/>
          <w:rPrChange w:id="120" w:author="Luca Massaron" w:date="2022-01-09T00:14:00Z">
            <w:rPr>
              <w:rFonts w:ascii="Monaco" w:hAnsi="Monaco" w:cs="Courier New"/>
              <w:sz w:val="21"/>
              <w:szCs w:val="21"/>
            </w:rPr>
          </w:rPrChange>
        </w:rPr>
        <w:t>models</w:t>
      </w:r>
      <w:r w:rsidR="00FC1AF9" w:rsidRPr="00FC1AF9">
        <w:rPr>
          <w:rFonts w:ascii="Monaco" w:hAnsi="Monaco" w:cs="Courier New"/>
          <w:color w:val="055BE0"/>
          <w:sz w:val="21"/>
          <w:szCs w:val="21"/>
          <w:lang w:val="it-IT"/>
          <w:rPrChange w:id="121" w:author="Luca Massaron" w:date="2022-01-09T00:14:00Z">
            <w:rPr>
              <w:rFonts w:ascii="Monaco" w:hAnsi="Monaco" w:cs="Courier New"/>
              <w:color w:val="055BE0"/>
              <w:sz w:val="21"/>
              <w:szCs w:val="21"/>
            </w:rPr>
          </w:rPrChange>
        </w:rPr>
        <w:t>.</w:t>
      </w:r>
      <w:r w:rsidR="00FC1AF9" w:rsidRPr="00FC1AF9">
        <w:rPr>
          <w:rFonts w:ascii="Monaco" w:hAnsi="Monaco" w:cs="Courier New"/>
          <w:sz w:val="21"/>
          <w:szCs w:val="21"/>
          <w:lang w:val="it-IT"/>
          <w:rPrChange w:id="122" w:author="Luca Massaron" w:date="2022-01-09T00:14:00Z">
            <w:rPr>
              <w:rFonts w:ascii="Monaco" w:hAnsi="Monaco" w:cs="Courier New"/>
              <w:sz w:val="21"/>
              <w:szCs w:val="21"/>
            </w:rPr>
          </w:rPrChange>
        </w:rPr>
        <w:t>Model</w:t>
      </w:r>
      <w:proofErr w:type="spellEnd"/>
      <w:proofErr w:type="gramStart"/>
      <w:r w:rsidR="00FC1AF9" w:rsidRPr="00FC1AF9">
        <w:rPr>
          <w:rFonts w:ascii="Monaco" w:hAnsi="Monaco" w:cs="Courier New"/>
          <w:sz w:val="21"/>
          <w:szCs w:val="21"/>
          <w:lang w:val="it-IT"/>
          <w:rPrChange w:id="123" w:author="Luca Massaron" w:date="2022-01-09T00:14:00Z">
            <w:rPr>
              <w:rFonts w:ascii="Monaco" w:hAnsi="Monaco" w:cs="Courier New"/>
              <w:sz w:val="21"/>
              <w:szCs w:val="21"/>
            </w:rPr>
          </w:rPrChange>
        </w:rPr>
        <w:t>(</w:t>
      </w:r>
      <w:proofErr w:type="gramEnd"/>
      <w:r w:rsidR="00FC1AF9" w:rsidRPr="00FC1AF9">
        <w:rPr>
          <w:rFonts w:ascii="Monaco" w:hAnsi="Monaco" w:cs="Courier New"/>
          <w:sz w:val="21"/>
          <w:szCs w:val="21"/>
          <w:lang w:val="it-IT"/>
          <w:rPrChange w:id="124" w:author="Luca Massaron" w:date="2022-01-09T00:14:00Z">
            <w:rPr>
              <w:rFonts w:ascii="Monaco" w:hAnsi="Monaco" w:cs="Courier New"/>
              <w:sz w:val="21"/>
              <w:szCs w:val="21"/>
            </w:rPr>
          </w:rPrChange>
        </w:rPr>
        <w:t>conv_base</w:t>
      </w:r>
      <w:r w:rsidR="00FC1AF9" w:rsidRPr="00FC1AF9">
        <w:rPr>
          <w:rFonts w:ascii="Monaco" w:hAnsi="Monaco" w:cs="Courier New"/>
          <w:color w:val="055BE0"/>
          <w:sz w:val="21"/>
          <w:szCs w:val="21"/>
          <w:lang w:val="it-IT"/>
          <w:rPrChange w:id="125" w:author="Luca Massaron" w:date="2022-01-09T00:14:00Z">
            <w:rPr>
              <w:rFonts w:ascii="Monaco" w:hAnsi="Monaco" w:cs="Courier New"/>
              <w:color w:val="055BE0"/>
              <w:sz w:val="21"/>
              <w:szCs w:val="21"/>
            </w:rPr>
          </w:rPrChange>
        </w:rPr>
        <w:t>.</w:t>
      </w:r>
      <w:r w:rsidR="00FC1AF9" w:rsidRPr="00FC1AF9">
        <w:rPr>
          <w:rFonts w:ascii="Monaco" w:hAnsi="Monaco" w:cs="Courier New"/>
          <w:sz w:val="21"/>
          <w:szCs w:val="21"/>
          <w:lang w:val="it-IT"/>
          <w:rPrChange w:id="126" w:author="Luca Massaron" w:date="2022-01-09T00:14:00Z">
            <w:rPr>
              <w:rFonts w:ascii="Monaco" w:hAnsi="Monaco" w:cs="Courier New"/>
              <w:sz w:val="21"/>
              <w:szCs w:val="21"/>
            </w:rPr>
          </w:rPrChange>
        </w:rPr>
        <w:t xml:space="preserve">input, </w:t>
      </w:r>
      <w:proofErr w:type="spellStart"/>
      <w:r w:rsidR="00FC1AF9" w:rsidRPr="00FC1AF9">
        <w:rPr>
          <w:rFonts w:ascii="Monaco" w:hAnsi="Monaco" w:cs="Courier New"/>
          <w:sz w:val="21"/>
          <w:szCs w:val="21"/>
          <w:lang w:val="it-IT"/>
          <w:rPrChange w:id="127" w:author="Luca Massaron" w:date="2022-01-09T00:14:00Z">
            <w:rPr>
              <w:rFonts w:ascii="Monaco" w:hAnsi="Monaco" w:cs="Courier New"/>
              <w:sz w:val="21"/>
              <w:szCs w:val="21"/>
            </w:rPr>
          </w:rPrChange>
        </w:rPr>
        <w:t>model</w:t>
      </w:r>
      <w:proofErr w:type="spellEnd"/>
      <w:r w:rsidR="00FC1AF9" w:rsidRPr="00FC1AF9">
        <w:rPr>
          <w:rFonts w:ascii="Monaco" w:hAnsi="Monaco" w:cs="Courier New"/>
          <w:sz w:val="21"/>
          <w:szCs w:val="21"/>
          <w:lang w:val="it-IT"/>
          <w:rPrChange w:id="128" w:author="Luca Massaron" w:date="2022-01-09T00:14:00Z">
            <w:rPr>
              <w:rFonts w:ascii="Monaco" w:hAnsi="Monaco" w:cs="Courier New"/>
              <w:sz w:val="21"/>
              <w:szCs w:val="21"/>
            </w:rPr>
          </w:rPrChange>
        </w:rPr>
        <w:t>)</w:t>
      </w:r>
    </w:p>
    <w:p w:rsidR="00016BA7" w:rsidRPr="00EA1E6F"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129" w:author="Luca Massaron" w:date="2022-01-09T00:14:00Z">
            <w:rPr>
              <w:rFonts w:ascii="Monaco" w:hAnsi="Monaco" w:cs="Courier New"/>
              <w:sz w:val="21"/>
              <w:szCs w:val="21"/>
            </w:rPr>
          </w:rPrChange>
        </w:rPr>
      </w:pPr>
    </w:p>
    <w:p w:rsidR="00016BA7" w:rsidRPr="00016BA7" w:rsidRDefault="00FC1AF9"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C1AF9">
        <w:rPr>
          <w:rFonts w:ascii="Monaco" w:hAnsi="Monaco" w:cs="Courier New"/>
          <w:sz w:val="21"/>
          <w:szCs w:val="21"/>
          <w:lang w:val="it-IT"/>
          <w:rPrChange w:id="130" w:author="Luca Massaron" w:date="2022-01-09T00:14:00Z">
            <w:rPr>
              <w:rFonts w:ascii="Monaco" w:hAnsi="Monaco" w:cs="Courier New"/>
              <w:sz w:val="21"/>
              <w:szCs w:val="21"/>
            </w:rPr>
          </w:rPrChange>
        </w:rPr>
        <w:t xml:space="preserve">    </w:t>
      </w:r>
      <w:proofErr w:type="spellStart"/>
      <w:proofErr w:type="gramStart"/>
      <w:r w:rsidR="00016BA7" w:rsidRPr="00016BA7">
        <w:rPr>
          <w:rFonts w:ascii="Monaco" w:hAnsi="Monaco" w:cs="Courier New"/>
          <w:sz w:val="21"/>
          <w:szCs w:val="21"/>
        </w:rPr>
        <w:t>model</w:t>
      </w:r>
      <w:r w:rsidR="00016BA7" w:rsidRPr="00016BA7">
        <w:rPr>
          <w:rFonts w:ascii="Monaco" w:hAnsi="Monaco" w:cs="Courier New"/>
          <w:color w:val="055BE0"/>
          <w:sz w:val="21"/>
          <w:szCs w:val="21"/>
        </w:rPr>
        <w:t>.</w:t>
      </w:r>
      <w:r w:rsidR="00016BA7" w:rsidRPr="00016BA7">
        <w:rPr>
          <w:rFonts w:ascii="Monaco" w:hAnsi="Monaco" w:cs="Courier New"/>
          <w:sz w:val="21"/>
          <w:szCs w:val="21"/>
        </w:rPr>
        <w:t>compile</w:t>
      </w:r>
      <w:proofErr w:type="spellEnd"/>
      <w:r w:rsidR="00016BA7" w:rsidRPr="00016BA7">
        <w:rPr>
          <w:rFonts w:ascii="Monaco" w:hAnsi="Monaco" w:cs="Courier New"/>
          <w:sz w:val="21"/>
          <w:szCs w:val="21"/>
        </w:rPr>
        <w:t>(</w:t>
      </w:r>
      <w:proofErr w:type="gramEnd"/>
      <w:r w:rsidR="00016BA7" w:rsidRPr="00016BA7">
        <w:rPr>
          <w:rFonts w:ascii="Monaco" w:hAnsi="Monaco" w:cs="Courier New"/>
          <w:sz w:val="21"/>
          <w:szCs w:val="21"/>
        </w:rPr>
        <w:t xml:space="preserve">optimizer </w:t>
      </w:r>
      <w:r w:rsidR="00016BA7" w:rsidRPr="00016BA7">
        <w:rPr>
          <w:rFonts w:ascii="Monaco" w:hAnsi="Monaco" w:cs="Courier New"/>
          <w:color w:val="055BE0"/>
          <w:sz w:val="21"/>
          <w:szCs w:val="21"/>
        </w:rPr>
        <w:t>=</w:t>
      </w:r>
      <w:r w:rsidR="00016BA7" w:rsidRPr="00016BA7">
        <w:rPr>
          <w:rFonts w:ascii="Monaco" w:hAnsi="Monaco" w:cs="Courier New"/>
          <w:sz w:val="21"/>
          <w:szCs w:val="21"/>
        </w:rPr>
        <w:t xml:space="preserve"> Adam(</w:t>
      </w:r>
      <w:proofErr w:type="spellStart"/>
      <w:r w:rsidR="00016BA7" w:rsidRPr="00016BA7">
        <w:rPr>
          <w:rFonts w:ascii="Monaco" w:hAnsi="Monaco" w:cs="Courier New"/>
          <w:sz w:val="21"/>
          <w:szCs w:val="21"/>
        </w:rPr>
        <w:t>lr</w:t>
      </w:r>
      <w:proofErr w:type="spellEnd"/>
      <w:r w:rsidR="00016BA7" w:rsidRPr="00016BA7">
        <w:rPr>
          <w:rFonts w:ascii="Monaco" w:hAnsi="Monaco" w:cs="Courier New"/>
          <w:sz w:val="21"/>
          <w:szCs w:val="21"/>
        </w:rPr>
        <w:t xml:space="preserve"> </w:t>
      </w:r>
      <w:r w:rsidR="00016BA7" w:rsidRPr="00016BA7">
        <w:rPr>
          <w:rFonts w:ascii="Monaco" w:hAnsi="Monaco" w:cs="Courier New"/>
          <w:color w:val="055BE0"/>
          <w:sz w:val="21"/>
          <w:szCs w:val="21"/>
        </w:rPr>
        <w:t>=</w:t>
      </w:r>
      <w:r w:rsidR="00016BA7" w:rsidRPr="00016BA7">
        <w:rPr>
          <w:rFonts w:ascii="Monaco" w:hAnsi="Monaco" w:cs="Courier New"/>
          <w:sz w:val="21"/>
          <w:szCs w:val="21"/>
        </w:rPr>
        <w:t xml:space="preserve"> </w:t>
      </w:r>
      <w:r w:rsidR="00016BA7" w:rsidRPr="00016BA7">
        <w:rPr>
          <w:rFonts w:ascii="Monaco" w:hAnsi="Monaco" w:cs="Courier New"/>
          <w:color w:val="666666"/>
          <w:sz w:val="21"/>
          <w:szCs w:val="21"/>
        </w:rPr>
        <w:t>0.001</w:t>
      </w:r>
      <w:r w:rsidR="00016BA7" w:rsidRPr="00016BA7">
        <w:rPr>
          <w:rFonts w:ascii="Monaco" w:hAnsi="Monaco" w:cs="Courier New"/>
          <w:sz w:val="21"/>
          <w:szCs w:val="21"/>
        </w:rPr>
        <w:t>),</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loss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BA2121"/>
          <w:sz w:val="21"/>
          <w:szCs w:val="21"/>
        </w:rPr>
        <w:t>"sparse_categorical_crossentropy"</w:t>
      </w:r>
      <w:r w:rsidRPr="00016BA7">
        <w:rPr>
          <w:rFonts w:ascii="Monaco" w:hAnsi="Monaco" w:cs="Courier New"/>
          <w:sz w:val="21"/>
          <w:szCs w:val="21"/>
        </w:rPr>
        <w:t>,</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metrics </w:t>
      </w:r>
      <w:r w:rsidRPr="00016BA7">
        <w:rPr>
          <w:rFonts w:ascii="Monaco" w:hAnsi="Monaco" w:cs="Courier New"/>
          <w:color w:val="055BE0"/>
          <w:sz w:val="21"/>
          <w:szCs w:val="21"/>
        </w:rPr>
        <w:t>=</w:t>
      </w:r>
      <w:r w:rsidRPr="00016BA7">
        <w:rPr>
          <w:rFonts w:ascii="Monaco" w:hAnsi="Monaco" w:cs="Courier New"/>
          <w:sz w:val="21"/>
          <w:szCs w:val="21"/>
        </w:rPr>
        <w:t xml:space="preserve"> [</w:t>
      </w:r>
      <w:r w:rsidRPr="00016BA7">
        <w:rPr>
          <w:rFonts w:ascii="Monaco" w:hAnsi="Monaco" w:cs="Courier New"/>
          <w:color w:val="BA2121"/>
          <w:sz w:val="21"/>
          <w:szCs w:val="21"/>
        </w:rPr>
        <w:t>"acc"</w:t>
      </w:r>
      <w:r w:rsidRPr="00016BA7">
        <w:rPr>
          <w:rFonts w:ascii="Monaco" w:hAnsi="Monaco" w:cs="Courier New"/>
          <w:sz w:val="21"/>
          <w:szCs w:val="21"/>
        </w:rPr>
        <w:t>])</w:t>
      </w:r>
    </w:p>
    <w:p w:rsidR="00016BA7" w:rsidRPr="00016BA7" w:rsidRDefault="00016BA7" w:rsidP="00016BA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16BA7">
        <w:rPr>
          <w:rFonts w:ascii="Monaco" w:hAnsi="Monaco" w:cs="Courier New"/>
          <w:sz w:val="21"/>
          <w:szCs w:val="21"/>
        </w:rPr>
        <w:t xml:space="preserve">    </w:t>
      </w:r>
      <w:r w:rsidRPr="00016BA7">
        <w:rPr>
          <w:rFonts w:ascii="Monaco" w:hAnsi="Monaco" w:cs="Courier New"/>
          <w:color w:val="007B00"/>
          <w:sz w:val="21"/>
          <w:szCs w:val="21"/>
        </w:rPr>
        <w:t>return</w:t>
      </w:r>
      <w:r w:rsidRPr="00016BA7">
        <w:rPr>
          <w:rFonts w:ascii="Monaco" w:hAnsi="Monaco" w:cs="Courier New"/>
          <w:sz w:val="21"/>
          <w:szCs w:val="21"/>
        </w:rPr>
        <w:t xml:space="preserve"> model</w:t>
      </w:r>
    </w:p>
    <w:p w:rsidR="002C72A7" w:rsidRDefault="002C72A7" w:rsidP="00366D07">
      <w:pPr>
        <w:pStyle w:val="NormalPACKT"/>
        <w:rPr>
          <w:rStyle w:val="normaltextrun"/>
          <w:rFonts w:ascii="Calibri" w:hAnsi="Calibri" w:cs="Calibri"/>
        </w:rPr>
      </w:pPr>
    </w:p>
    <w:p w:rsidR="00016BA7" w:rsidRDefault="00016BA7" w:rsidP="00366D07">
      <w:pPr>
        <w:pStyle w:val="NormalPACKT"/>
        <w:rPr>
          <w:rStyle w:val="normaltextrun"/>
          <w:rFonts w:ascii="Calibri" w:hAnsi="Calibri" w:cs="Calibri"/>
        </w:rPr>
      </w:pPr>
    </w:p>
    <w:p w:rsidR="00A25AAB" w:rsidRDefault="0073758B" w:rsidP="00366D07">
      <w:pPr>
        <w:pStyle w:val="NormalPACKT"/>
        <w:rPr>
          <w:rStyle w:val="normaltextrun"/>
          <w:rFonts w:ascii="Calibri" w:hAnsi="Calibri" w:cs="Calibri"/>
        </w:rPr>
      </w:pPr>
      <w:r w:rsidRPr="00894D95">
        <w:rPr>
          <w:rStyle w:val="normaltextrun"/>
          <w:rFonts w:ascii="Calibri" w:hAnsi="Calibri" w:cs="Calibri"/>
        </w:rPr>
        <w:t>A sho</w:t>
      </w:r>
      <w:r w:rsidR="00EF3556">
        <w:rPr>
          <w:rStyle w:val="normaltextrun"/>
          <w:rFonts w:ascii="Calibri" w:hAnsi="Calibri" w:cs="Calibri"/>
        </w:rPr>
        <w:t xml:space="preserve">rt </w:t>
      </w:r>
      <w:r w:rsidR="006E01B0">
        <w:rPr>
          <w:rStyle w:val="normaltextrun"/>
          <w:rFonts w:ascii="Calibri" w:hAnsi="Calibri" w:cs="Calibri"/>
        </w:rPr>
        <w:t>remark on the parameters we pass to EfficientNetB0 function:</w:t>
      </w:r>
    </w:p>
    <w:p w:rsidR="00575677" w:rsidRDefault="00894D95" w:rsidP="00894D95">
      <w:pPr>
        <w:pStyle w:val="NormalPACKT"/>
        <w:numPr>
          <w:ilvl w:val="0"/>
          <w:numId w:val="27"/>
        </w:numPr>
        <w:rPr>
          <w:rStyle w:val="normaltextrun"/>
          <w:rFonts w:ascii="Calibri" w:hAnsi="Calibri" w:cs="Calibri"/>
        </w:rPr>
      </w:pPr>
      <w:proofErr w:type="spellStart"/>
      <w:r>
        <w:rPr>
          <w:rStyle w:val="normaltextrun"/>
          <w:rFonts w:ascii="Calibri" w:hAnsi="Calibri" w:cs="Calibri"/>
        </w:rPr>
        <w:t>Include_top</w:t>
      </w:r>
      <w:proofErr w:type="spellEnd"/>
      <w:r>
        <w:rPr>
          <w:rStyle w:val="normaltextrun"/>
          <w:rFonts w:ascii="Calibri" w:hAnsi="Calibri" w:cs="Calibri"/>
        </w:rPr>
        <w:t xml:space="preserve"> </w:t>
      </w:r>
      <w:r w:rsidR="009F3572">
        <w:rPr>
          <w:rStyle w:val="normaltextrun"/>
          <w:rFonts w:ascii="Calibri" w:hAnsi="Calibri" w:cs="Calibri"/>
        </w:rPr>
        <w:t>parameter allows you to decide whether to include the final dense layers – as we want to use the pretrained model as a feature extractor, a default strategy would be to skip them and the define the head ourselves.</w:t>
      </w:r>
    </w:p>
    <w:p w:rsidR="009F3572" w:rsidRDefault="00032E6B" w:rsidP="00894D95">
      <w:pPr>
        <w:pStyle w:val="NormalPACKT"/>
        <w:numPr>
          <w:ilvl w:val="0"/>
          <w:numId w:val="27"/>
        </w:numPr>
        <w:rPr>
          <w:rStyle w:val="normaltextrun"/>
          <w:rFonts w:ascii="Calibri" w:hAnsi="Calibri" w:cs="Calibri"/>
        </w:rPr>
      </w:pPr>
      <w:r>
        <w:rPr>
          <w:rStyle w:val="normaltextrun"/>
          <w:rFonts w:ascii="Calibri" w:hAnsi="Calibri" w:cs="Calibri"/>
        </w:rPr>
        <w:t>Weights can be set to None if we want to train the model from scratch, or ‘</w:t>
      </w:r>
      <w:proofErr w:type="spellStart"/>
      <w:r>
        <w:rPr>
          <w:rStyle w:val="normaltextrun"/>
          <w:rFonts w:ascii="Calibri" w:hAnsi="Calibri" w:cs="Calibri"/>
        </w:rPr>
        <w:t>imagenet</w:t>
      </w:r>
      <w:proofErr w:type="spellEnd"/>
      <w:r>
        <w:rPr>
          <w:rStyle w:val="normaltextrun"/>
          <w:rFonts w:ascii="Calibri" w:hAnsi="Calibri" w:cs="Calibri"/>
        </w:rPr>
        <w:t>’ if instead we prefer to utilize the ones trained on</w:t>
      </w:r>
      <w:r w:rsidR="005F3170">
        <w:rPr>
          <w:rStyle w:val="normaltextrun"/>
          <w:rFonts w:ascii="Calibri" w:hAnsi="Calibri" w:cs="Calibri"/>
        </w:rPr>
        <w:t xml:space="preserve"> ImageNet data</w:t>
      </w:r>
      <w:r>
        <w:rPr>
          <w:rStyle w:val="normaltextrun"/>
          <w:rFonts w:ascii="Calibri" w:hAnsi="Calibri" w:cs="Calibri"/>
        </w:rPr>
        <w:t xml:space="preserve"> </w:t>
      </w:r>
      <w:hyperlink r:id="rId27" w:history="1">
        <w:r w:rsidRPr="00072499">
          <w:rPr>
            <w:rStyle w:val="Collegamentoipertestuale"/>
            <w:rFonts w:ascii="Calibri" w:hAnsi="Calibri" w:cs="Calibri"/>
          </w:rPr>
          <w:t>https://image-net.org/</w:t>
        </w:r>
      </w:hyperlink>
    </w:p>
    <w:p w:rsidR="00277063" w:rsidRDefault="00291237" w:rsidP="006F1F32">
      <w:pPr>
        <w:pStyle w:val="NormalPACKT"/>
        <w:rPr>
          <w:rStyle w:val="normaltextrun"/>
          <w:rFonts w:ascii="Calibri" w:hAnsi="Calibri" w:cs="Calibri"/>
        </w:rPr>
      </w:pPr>
      <w:r w:rsidRPr="00344396">
        <w:rPr>
          <w:rStyle w:val="normaltextrun"/>
          <w:rFonts w:ascii="Calibri" w:hAnsi="Calibri" w:cs="Calibri"/>
        </w:rPr>
        <w:t>The helper function below allows us to visualize the activation layer, so we can examine the network performance from a visual angle</w:t>
      </w:r>
      <w:r w:rsidR="0027380C" w:rsidRPr="00344396">
        <w:rPr>
          <w:rStyle w:val="normaltextrun"/>
          <w:rFonts w:ascii="Calibri" w:hAnsi="Calibri" w:cs="Calibri"/>
        </w:rPr>
        <w:t>. T</w:t>
      </w:r>
      <w:r w:rsidRPr="00344396">
        <w:rPr>
          <w:rStyle w:val="normaltextrun"/>
          <w:rFonts w:ascii="Calibri" w:hAnsi="Calibri" w:cs="Calibri"/>
        </w:rPr>
        <w:t>his is frequently helpful in developing an intuition in a field notorious for its opacity</w:t>
      </w:r>
      <w:r w:rsidR="00161992">
        <w:rPr>
          <w:rStyle w:val="normaltextrun"/>
          <w:rFonts w:ascii="Calibri" w:hAnsi="Calibri" w:cs="Calibri"/>
        </w:rPr>
        <w:t>:</w:t>
      </w:r>
    </w:p>
    <w:p w:rsidR="004D022C" w:rsidRDefault="004D022C" w:rsidP="006F1F32">
      <w:pPr>
        <w:pStyle w:val="NormalPACKT"/>
        <w:rPr>
          <w:rStyle w:val="normaltextrun"/>
          <w:rFonts w:ascii="Calibri" w:hAnsi="Calibri" w:cs="Calibri"/>
        </w:rPr>
      </w:pP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color w:val="007B00"/>
          <w:sz w:val="21"/>
          <w:szCs w:val="21"/>
        </w:rPr>
        <w:t>def</w:t>
      </w:r>
      <w:r w:rsidRPr="00FE7F4E">
        <w:rPr>
          <w:rFonts w:ascii="Monaco" w:hAnsi="Monaco" w:cs="Courier New"/>
          <w:sz w:val="21"/>
          <w:szCs w:val="21"/>
        </w:rPr>
        <w:t xml:space="preserve"> activation_layer_vis(img, activation_layer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0</w:t>
      </w:r>
      <w:r w:rsidRPr="00FE7F4E">
        <w:rPr>
          <w:rFonts w:ascii="Monaco" w:hAnsi="Monaco" w:cs="Courier New"/>
          <w:sz w:val="21"/>
          <w:szCs w:val="21"/>
        </w:rPr>
        <w:t xml:space="preserve">, layers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10</w:t>
      </w:r>
      <w:r w:rsidRPr="00FE7F4E">
        <w:rPr>
          <w:rFonts w:ascii="Monaco" w:hAnsi="Monaco" w:cs="Courier New"/>
          <w:sz w:val="21"/>
          <w:szCs w:val="21"/>
        </w:rPr>
        <w:t>):</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layer_outputs </w:t>
      </w:r>
      <w:r w:rsidRPr="00FE7F4E">
        <w:rPr>
          <w:rFonts w:ascii="Monaco" w:hAnsi="Monaco" w:cs="Courier New"/>
          <w:color w:val="055BE0"/>
          <w:sz w:val="21"/>
          <w:szCs w:val="21"/>
        </w:rPr>
        <w:t>=</w:t>
      </w:r>
      <w:r w:rsidRPr="00FE7F4E">
        <w:rPr>
          <w:rFonts w:ascii="Monaco" w:hAnsi="Monaco" w:cs="Courier New"/>
          <w:sz w:val="21"/>
          <w:szCs w:val="21"/>
        </w:rPr>
        <w:t xml:space="preserve"> [layer</w:t>
      </w:r>
      <w:r w:rsidRPr="00FE7F4E">
        <w:rPr>
          <w:rFonts w:ascii="Monaco" w:hAnsi="Monaco" w:cs="Courier New"/>
          <w:color w:val="055BE0"/>
          <w:sz w:val="21"/>
          <w:szCs w:val="21"/>
        </w:rPr>
        <w:t>.</w:t>
      </w:r>
      <w:r w:rsidRPr="00FE7F4E">
        <w:rPr>
          <w:rFonts w:ascii="Monaco" w:hAnsi="Monaco" w:cs="Courier New"/>
          <w:sz w:val="21"/>
          <w:szCs w:val="21"/>
        </w:rPr>
        <w:t xml:space="preserve">output </w:t>
      </w:r>
      <w:r w:rsidRPr="00FE7F4E">
        <w:rPr>
          <w:rFonts w:ascii="Monaco" w:hAnsi="Monaco" w:cs="Courier New"/>
          <w:color w:val="007B00"/>
          <w:sz w:val="21"/>
          <w:szCs w:val="21"/>
        </w:rPr>
        <w:t>for</w:t>
      </w:r>
      <w:r w:rsidRPr="00FE7F4E">
        <w:rPr>
          <w:rFonts w:ascii="Monaco" w:hAnsi="Monaco" w:cs="Courier New"/>
          <w:sz w:val="21"/>
          <w:szCs w:val="21"/>
        </w:rPr>
        <w:t xml:space="preserve"> layer </w:t>
      </w:r>
      <w:r w:rsidRPr="00FE7F4E">
        <w:rPr>
          <w:rFonts w:ascii="Monaco" w:hAnsi="Monaco" w:cs="Courier New"/>
          <w:b/>
          <w:bCs/>
          <w:color w:val="AA22FF"/>
          <w:sz w:val="21"/>
          <w:szCs w:val="21"/>
        </w:rPr>
        <w:t>in</w:t>
      </w:r>
      <w:r w:rsidRPr="00FE7F4E">
        <w:rPr>
          <w:rFonts w:ascii="Monaco" w:hAnsi="Monaco" w:cs="Courier New"/>
          <w:sz w:val="21"/>
          <w:szCs w:val="21"/>
        </w:rPr>
        <w:t xml:space="preserve"> model</w:t>
      </w:r>
      <w:r w:rsidRPr="00FE7F4E">
        <w:rPr>
          <w:rFonts w:ascii="Monaco" w:hAnsi="Monaco" w:cs="Courier New"/>
          <w:color w:val="055BE0"/>
          <w:sz w:val="21"/>
          <w:szCs w:val="21"/>
        </w:rPr>
        <w:t>.</w:t>
      </w:r>
      <w:r w:rsidRPr="00FE7F4E">
        <w:rPr>
          <w:rFonts w:ascii="Monaco" w:hAnsi="Monaco" w:cs="Courier New"/>
          <w:sz w:val="21"/>
          <w:szCs w:val="21"/>
        </w:rPr>
        <w:t>layers[:layers]]</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activation_model </w:t>
      </w:r>
      <w:r w:rsidRPr="00FE7F4E">
        <w:rPr>
          <w:rFonts w:ascii="Monaco" w:hAnsi="Monaco" w:cs="Courier New"/>
          <w:color w:val="055BE0"/>
          <w:sz w:val="21"/>
          <w:szCs w:val="21"/>
        </w:rPr>
        <w:t>=</w:t>
      </w:r>
      <w:r w:rsidRPr="00FE7F4E">
        <w:rPr>
          <w:rFonts w:ascii="Monaco" w:hAnsi="Monaco" w:cs="Courier New"/>
          <w:sz w:val="21"/>
          <w:szCs w:val="21"/>
        </w:rPr>
        <w:t xml:space="preserve"> models</w:t>
      </w:r>
      <w:r w:rsidRPr="00FE7F4E">
        <w:rPr>
          <w:rFonts w:ascii="Monaco" w:hAnsi="Monaco" w:cs="Courier New"/>
          <w:color w:val="055BE0"/>
          <w:sz w:val="21"/>
          <w:szCs w:val="21"/>
        </w:rPr>
        <w:t>.</w:t>
      </w:r>
      <w:r w:rsidRPr="00FE7F4E">
        <w:rPr>
          <w:rFonts w:ascii="Monaco" w:hAnsi="Monaco" w:cs="Courier New"/>
          <w:sz w:val="21"/>
          <w:szCs w:val="21"/>
        </w:rPr>
        <w:t xml:space="preserve">Model(inputs </w:t>
      </w:r>
      <w:r w:rsidRPr="00FE7F4E">
        <w:rPr>
          <w:rFonts w:ascii="Monaco" w:hAnsi="Monaco" w:cs="Courier New"/>
          <w:color w:val="055BE0"/>
          <w:sz w:val="21"/>
          <w:szCs w:val="21"/>
        </w:rPr>
        <w:t>=</w:t>
      </w:r>
      <w:r w:rsidRPr="00FE7F4E">
        <w:rPr>
          <w:rFonts w:ascii="Monaco" w:hAnsi="Monaco" w:cs="Courier New"/>
          <w:sz w:val="21"/>
          <w:szCs w:val="21"/>
        </w:rPr>
        <w:t xml:space="preserve"> model</w:t>
      </w:r>
      <w:r w:rsidRPr="00FE7F4E">
        <w:rPr>
          <w:rFonts w:ascii="Monaco" w:hAnsi="Monaco" w:cs="Courier New"/>
          <w:color w:val="055BE0"/>
          <w:sz w:val="21"/>
          <w:szCs w:val="21"/>
        </w:rPr>
        <w:t>.</w:t>
      </w:r>
      <w:r w:rsidRPr="00FE7F4E">
        <w:rPr>
          <w:rFonts w:ascii="Monaco" w:hAnsi="Monaco" w:cs="Courier New"/>
          <w:sz w:val="21"/>
          <w:szCs w:val="21"/>
        </w:rPr>
        <w:t xml:space="preserve">input, outputs </w:t>
      </w:r>
      <w:r w:rsidRPr="00FE7F4E">
        <w:rPr>
          <w:rFonts w:ascii="Monaco" w:hAnsi="Monaco" w:cs="Courier New"/>
          <w:color w:val="055BE0"/>
          <w:sz w:val="21"/>
          <w:szCs w:val="21"/>
        </w:rPr>
        <w:t>=</w:t>
      </w:r>
      <w:r w:rsidRPr="00FE7F4E">
        <w:rPr>
          <w:rFonts w:ascii="Monaco" w:hAnsi="Monaco" w:cs="Courier New"/>
          <w:sz w:val="21"/>
          <w:szCs w:val="21"/>
        </w:rPr>
        <w:t xml:space="preserve"> layer_outputs)</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activations </w:t>
      </w:r>
      <w:r w:rsidRPr="00FE7F4E">
        <w:rPr>
          <w:rFonts w:ascii="Monaco" w:hAnsi="Monaco" w:cs="Courier New"/>
          <w:color w:val="055BE0"/>
          <w:sz w:val="21"/>
          <w:szCs w:val="21"/>
        </w:rPr>
        <w:t>=</w:t>
      </w:r>
      <w:r w:rsidRPr="00FE7F4E">
        <w:rPr>
          <w:rFonts w:ascii="Monaco" w:hAnsi="Monaco" w:cs="Courier New"/>
          <w:sz w:val="21"/>
          <w:szCs w:val="21"/>
        </w:rPr>
        <w:t xml:space="preserve"> activation_model</w:t>
      </w:r>
      <w:r w:rsidRPr="00FE7F4E">
        <w:rPr>
          <w:rFonts w:ascii="Monaco" w:hAnsi="Monaco" w:cs="Courier New"/>
          <w:color w:val="055BE0"/>
          <w:sz w:val="21"/>
          <w:szCs w:val="21"/>
        </w:rPr>
        <w:t>.</w:t>
      </w:r>
      <w:r w:rsidRPr="00FE7F4E">
        <w:rPr>
          <w:rFonts w:ascii="Monaco" w:hAnsi="Monaco" w:cs="Courier New"/>
          <w:sz w:val="21"/>
          <w:szCs w:val="21"/>
        </w:rPr>
        <w:t>predict(img)</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rows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008000"/>
          <w:sz w:val="21"/>
          <w:szCs w:val="21"/>
        </w:rPr>
        <w:t>int</w:t>
      </w:r>
      <w:r w:rsidRPr="00FE7F4E">
        <w:rPr>
          <w:rFonts w:ascii="Monaco" w:hAnsi="Monaco" w:cs="Courier New"/>
          <w:sz w:val="21"/>
          <w:szCs w:val="21"/>
        </w:rPr>
        <w:t>(activations[activation_layer]</w:t>
      </w:r>
      <w:r w:rsidRPr="00FE7F4E">
        <w:rPr>
          <w:rFonts w:ascii="Monaco" w:hAnsi="Monaco" w:cs="Courier New"/>
          <w:color w:val="055BE0"/>
          <w:sz w:val="21"/>
          <w:szCs w:val="21"/>
        </w:rPr>
        <w:t>.</w:t>
      </w:r>
      <w:r w:rsidRPr="00FE7F4E">
        <w:rPr>
          <w:rFonts w:ascii="Monaco" w:hAnsi="Monaco" w:cs="Courier New"/>
          <w:sz w:val="21"/>
          <w:szCs w:val="21"/>
        </w:rPr>
        <w:t>shape[</w:t>
      </w:r>
      <w:r w:rsidRPr="00FE7F4E">
        <w:rPr>
          <w:rFonts w:ascii="Monaco" w:hAnsi="Monaco" w:cs="Courier New"/>
          <w:color w:val="666666"/>
          <w:sz w:val="21"/>
          <w:szCs w:val="21"/>
        </w:rPr>
        <w:t>3</w:t>
      </w:r>
      <w:r w:rsidRPr="00FE7F4E">
        <w:rPr>
          <w:rFonts w:ascii="Monaco" w:hAnsi="Monaco" w:cs="Courier New"/>
          <w:sz w:val="21"/>
          <w:szCs w:val="21"/>
        </w:rPr>
        <w:t xml:space="preserve">]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3</w:t>
      </w:r>
      <w:r w:rsidRPr="00FE7F4E">
        <w:rPr>
          <w:rFonts w:ascii="Monaco" w:hAnsi="Monaco" w:cs="Courier New"/>
          <w:sz w:val="21"/>
          <w:szCs w:val="21"/>
        </w:rPr>
        <w:t>)</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cols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008000"/>
          <w:sz w:val="21"/>
          <w:szCs w:val="21"/>
        </w:rPr>
        <w:t>int</w:t>
      </w:r>
      <w:r w:rsidRPr="00FE7F4E">
        <w:rPr>
          <w:rFonts w:ascii="Monaco" w:hAnsi="Monaco" w:cs="Courier New"/>
          <w:sz w:val="21"/>
          <w:szCs w:val="21"/>
        </w:rPr>
        <w:t>(activations[activation_layer]</w:t>
      </w:r>
      <w:r w:rsidRPr="00FE7F4E">
        <w:rPr>
          <w:rFonts w:ascii="Monaco" w:hAnsi="Monaco" w:cs="Courier New"/>
          <w:color w:val="055BE0"/>
          <w:sz w:val="21"/>
          <w:szCs w:val="21"/>
        </w:rPr>
        <w:t>.</w:t>
      </w:r>
      <w:r w:rsidRPr="00FE7F4E">
        <w:rPr>
          <w:rFonts w:ascii="Monaco" w:hAnsi="Monaco" w:cs="Courier New"/>
          <w:sz w:val="21"/>
          <w:szCs w:val="21"/>
        </w:rPr>
        <w:t>shape[</w:t>
      </w:r>
      <w:r w:rsidRPr="00FE7F4E">
        <w:rPr>
          <w:rFonts w:ascii="Monaco" w:hAnsi="Monaco" w:cs="Courier New"/>
          <w:color w:val="666666"/>
          <w:sz w:val="21"/>
          <w:szCs w:val="21"/>
        </w:rPr>
        <w:t>3</w:t>
      </w:r>
      <w:r w:rsidRPr="00FE7F4E">
        <w:rPr>
          <w:rFonts w:ascii="Monaco" w:hAnsi="Monaco" w:cs="Courier New"/>
          <w:sz w:val="21"/>
          <w:szCs w:val="21"/>
        </w:rPr>
        <w:t xml:space="preserve">] </w:t>
      </w:r>
      <w:r w:rsidRPr="00FE7F4E">
        <w:rPr>
          <w:rFonts w:ascii="Monaco" w:hAnsi="Monaco" w:cs="Courier New"/>
          <w:color w:val="055BE0"/>
          <w:sz w:val="21"/>
          <w:szCs w:val="21"/>
        </w:rPr>
        <w:t>/</w:t>
      </w:r>
      <w:r w:rsidRPr="00FE7F4E">
        <w:rPr>
          <w:rFonts w:ascii="Monaco" w:hAnsi="Monaco" w:cs="Courier New"/>
          <w:sz w:val="21"/>
          <w:szCs w:val="21"/>
        </w:rPr>
        <w:t xml:space="preserve"> rows)</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fig, axes </w:t>
      </w:r>
      <w:r w:rsidRPr="00FE7F4E">
        <w:rPr>
          <w:rFonts w:ascii="Monaco" w:hAnsi="Monaco" w:cs="Courier New"/>
          <w:color w:val="055BE0"/>
          <w:sz w:val="21"/>
          <w:szCs w:val="21"/>
        </w:rPr>
        <w:t>=</w:t>
      </w:r>
      <w:r w:rsidRPr="00FE7F4E">
        <w:rPr>
          <w:rFonts w:ascii="Monaco" w:hAnsi="Monaco" w:cs="Courier New"/>
          <w:sz w:val="21"/>
          <w:szCs w:val="21"/>
        </w:rPr>
        <w:t xml:space="preserve"> plt</w:t>
      </w:r>
      <w:r w:rsidRPr="00FE7F4E">
        <w:rPr>
          <w:rFonts w:ascii="Monaco" w:hAnsi="Monaco" w:cs="Courier New"/>
          <w:color w:val="055BE0"/>
          <w:sz w:val="21"/>
          <w:szCs w:val="21"/>
        </w:rPr>
        <w:t>.</w:t>
      </w:r>
      <w:r w:rsidRPr="00FE7F4E">
        <w:rPr>
          <w:rFonts w:ascii="Monaco" w:hAnsi="Monaco" w:cs="Courier New"/>
          <w:sz w:val="21"/>
          <w:szCs w:val="21"/>
        </w:rPr>
        <w:t xml:space="preserve">subplots(rows, cols, figsize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666666"/>
          <w:sz w:val="21"/>
          <w:szCs w:val="21"/>
        </w:rPr>
        <w:t>15</w:t>
      </w:r>
      <w:r w:rsidRPr="00FE7F4E">
        <w:rPr>
          <w:rFonts w:ascii="Monaco" w:hAnsi="Monaco" w:cs="Courier New"/>
          <w:sz w:val="21"/>
          <w:szCs w:val="21"/>
        </w:rPr>
        <w:t xml:space="preserve">, </w:t>
      </w:r>
      <w:r w:rsidRPr="00FE7F4E">
        <w:rPr>
          <w:rFonts w:ascii="Monaco" w:hAnsi="Monaco" w:cs="Courier New"/>
          <w:color w:val="666666"/>
          <w:sz w:val="21"/>
          <w:szCs w:val="21"/>
        </w:rPr>
        <w:t>15</w:t>
      </w:r>
      <w:r w:rsidRPr="00FE7F4E">
        <w:rPr>
          <w:rFonts w:ascii="Monaco" w:hAnsi="Monaco" w:cs="Courier New"/>
          <w:sz w:val="21"/>
          <w:szCs w:val="21"/>
        </w:rPr>
        <w:t xml:space="preserve"> </w:t>
      </w:r>
      <w:r w:rsidRPr="00FE7F4E">
        <w:rPr>
          <w:rFonts w:ascii="Monaco" w:hAnsi="Monaco" w:cs="Courier New"/>
          <w:color w:val="055BE0"/>
          <w:sz w:val="21"/>
          <w:szCs w:val="21"/>
        </w:rPr>
        <w:t>*</w:t>
      </w:r>
      <w:r w:rsidRPr="00FE7F4E">
        <w:rPr>
          <w:rFonts w:ascii="Monaco" w:hAnsi="Monaco" w:cs="Courier New"/>
          <w:sz w:val="21"/>
          <w:szCs w:val="21"/>
        </w:rPr>
        <w:t xml:space="preserve"> cols))</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axes </w:t>
      </w:r>
      <w:r w:rsidRPr="00FE7F4E">
        <w:rPr>
          <w:rFonts w:ascii="Monaco" w:hAnsi="Monaco" w:cs="Courier New"/>
          <w:color w:val="055BE0"/>
          <w:sz w:val="21"/>
          <w:szCs w:val="21"/>
        </w:rPr>
        <w:t>=</w:t>
      </w:r>
      <w:r w:rsidRPr="00FE7F4E">
        <w:rPr>
          <w:rFonts w:ascii="Monaco" w:hAnsi="Monaco" w:cs="Courier New"/>
          <w:sz w:val="21"/>
          <w:szCs w:val="21"/>
        </w:rPr>
        <w:t xml:space="preserve"> axes</w:t>
      </w:r>
      <w:r w:rsidRPr="00FE7F4E">
        <w:rPr>
          <w:rFonts w:ascii="Monaco" w:hAnsi="Monaco" w:cs="Courier New"/>
          <w:color w:val="055BE0"/>
          <w:sz w:val="21"/>
          <w:szCs w:val="21"/>
        </w:rPr>
        <w:t>.</w:t>
      </w:r>
      <w:r w:rsidRPr="00FE7F4E">
        <w:rPr>
          <w:rFonts w:ascii="Monaco" w:hAnsi="Monaco" w:cs="Courier New"/>
          <w:sz w:val="21"/>
          <w:szCs w:val="21"/>
        </w:rPr>
        <w:t>flatten()</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w:t>
      </w:r>
      <w:r w:rsidRPr="00FE7F4E">
        <w:rPr>
          <w:rFonts w:ascii="Monaco" w:hAnsi="Monaco" w:cs="Courier New"/>
          <w:color w:val="007B00"/>
          <w:sz w:val="21"/>
          <w:szCs w:val="21"/>
        </w:rPr>
        <w:t>for</w:t>
      </w:r>
      <w:r w:rsidRPr="00FE7F4E">
        <w:rPr>
          <w:rFonts w:ascii="Monaco" w:hAnsi="Monaco" w:cs="Courier New"/>
          <w:sz w:val="21"/>
          <w:szCs w:val="21"/>
        </w:rPr>
        <w:t xml:space="preserve"> i, ax </w:t>
      </w:r>
      <w:r w:rsidRPr="00FE7F4E">
        <w:rPr>
          <w:rFonts w:ascii="Monaco" w:hAnsi="Monaco" w:cs="Courier New"/>
          <w:b/>
          <w:bCs/>
          <w:color w:val="AA22FF"/>
          <w:sz w:val="21"/>
          <w:szCs w:val="21"/>
        </w:rPr>
        <w:t>in</w:t>
      </w:r>
      <w:r w:rsidRPr="00FE7F4E">
        <w:rPr>
          <w:rFonts w:ascii="Monaco" w:hAnsi="Monaco" w:cs="Courier New"/>
          <w:sz w:val="21"/>
          <w:szCs w:val="21"/>
        </w:rPr>
        <w:t xml:space="preserve"> </w:t>
      </w:r>
      <w:r w:rsidRPr="00FE7F4E">
        <w:rPr>
          <w:rFonts w:ascii="Monaco" w:hAnsi="Monaco" w:cs="Courier New"/>
          <w:color w:val="008000"/>
          <w:sz w:val="21"/>
          <w:szCs w:val="21"/>
        </w:rPr>
        <w:t>zip</w:t>
      </w:r>
      <w:r w:rsidRPr="00FE7F4E">
        <w:rPr>
          <w:rFonts w:ascii="Monaco" w:hAnsi="Monaco" w:cs="Courier New"/>
          <w:sz w:val="21"/>
          <w:szCs w:val="21"/>
        </w:rPr>
        <w:t>(</w:t>
      </w:r>
      <w:r w:rsidRPr="00FE7F4E">
        <w:rPr>
          <w:rFonts w:ascii="Monaco" w:hAnsi="Monaco" w:cs="Courier New"/>
          <w:color w:val="008000"/>
          <w:sz w:val="21"/>
          <w:szCs w:val="21"/>
        </w:rPr>
        <w:t>range</w:t>
      </w:r>
      <w:r w:rsidRPr="00FE7F4E">
        <w:rPr>
          <w:rFonts w:ascii="Monaco" w:hAnsi="Monaco" w:cs="Courier New"/>
          <w:sz w:val="21"/>
          <w:szCs w:val="21"/>
        </w:rPr>
        <w:t>(activations[activation_layer]</w:t>
      </w:r>
      <w:r w:rsidRPr="00FE7F4E">
        <w:rPr>
          <w:rFonts w:ascii="Monaco" w:hAnsi="Monaco" w:cs="Courier New"/>
          <w:color w:val="055BE0"/>
          <w:sz w:val="21"/>
          <w:szCs w:val="21"/>
        </w:rPr>
        <w:t>.</w:t>
      </w:r>
      <w:r w:rsidRPr="00FE7F4E">
        <w:rPr>
          <w:rFonts w:ascii="Monaco" w:hAnsi="Monaco" w:cs="Courier New"/>
          <w:sz w:val="21"/>
          <w:szCs w:val="21"/>
        </w:rPr>
        <w:t>shape[</w:t>
      </w:r>
      <w:r w:rsidRPr="00FE7F4E">
        <w:rPr>
          <w:rFonts w:ascii="Monaco" w:hAnsi="Monaco" w:cs="Courier New"/>
          <w:color w:val="666666"/>
          <w:sz w:val="21"/>
          <w:szCs w:val="21"/>
        </w:rPr>
        <w:t>3</w:t>
      </w:r>
      <w:r w:rsidRPr="00FE7F4E">
        <w:rPr>
          <w:rFonts w:ascii="Monaco" w:hAnsi="Monaco" w:cs="Courier New"/>
          <w:sz w:val="21"/>
          <w:szCs w:val="21"/>
        </w:rPr>
        <w:t>]), axes):</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ax</w:t>
      </w:r>
      <w:r w:rsidRPr="00FE7F4E">
        <w:rPr>
          <w:rFonts w:ascii="Monaco" w:hAnsi="Monaco" w:cs="Courier New"/>
          <w:color w:val="055BE0"/>
          <w:sz w:val="21"/>
          <w:szCs w:val="21"/>
        </w:rPr>
        <w:t>.</w:t>
      </w:r>
      <w:r w:rsidRPr="00FE7F4E">
        <w:rPr>
          <w:rFonts w:ascii="Monaco" w:hAnsi="Monaco" w:cs="Courier New"/>
          <w:sz w:val="21"/>
          <w:szCs w:val="21"/>
        </w:rPr>
        <w:t>matshow(activations[activation_layer][</w:t>
      </w:r>
      <w:r w:rsidRPr="00FE7F4E">
        <w:rPr>
          <w:rFonts w:ascii="Monaco" w:hAnsi="Monaco" w:cs="Courier New"/>
          <w:color w:val="666666"/>
          <w:sz w:val="21"/>
          <w:szCs w:val="21"/>
        </w:rPr>
        <w:t>0</w:t>
      </w:r>
      <w:r w:rsidRPr="00FE7F4E">
        <w:rPr>
          <w:rFonts w:ascii="Monaco" w:hAnsi="Monaco" w:cs="Courier New"/>
          <w:sz w:val="21"/>
          <w:szCs w:val="21"/>
        </w:rPr>
        <w:t xml:space="preserve">, :, :, i], cmap </w:t>
      </w:r>
      <w:r w:rsidRPr="00FE7F4E">
        <w:rPr>
          <w:rFonts w:ascii="Monaco" w:hAnsi="Monaco" w:cs="Courier New"/>
          <w:color w:val="055BE0"/>
          <w:sz w:val="21"/>
          <w:szCs w:val="21"/>
        </w:rPr>
        <w:t>=</w:t>
      </w:r>
      <w:r w:rsidRPr="00FE7F4E">
        <w:rPr>
          <w:rFonts w:ascii="Monaco" w:hAnsi="Monaco" w:cs="Courier New"/>
          <w:sz w:val="21"/>
          <w:szCs w:val="21"/>
        </w:rPr>
        <w:t xml:space="preserve"> </w:t>
      </w:r>
      <w:r w:rsidRPr="00FE7F4E">
        <w:rPr>
          <w:rFonts w:ascii="Monaco" w:hAnsi="Monaco" w:cs="Courier New"/>
          <w:color w:val="BB2323"/>
          <w:sz w:val="21"/>
          <w:szCs w:val="21"/>
        </w:rPr>
        <w:t>'viridis'</w:t>
      </w:r>
      <w:r w:rsidRPr="00FE7F4E">
        <w:rPr>
          <w:rFonts w:ascii="Monaco" w:hAnsi="Monaco" w:cs="Courier New"/>
          <w:sz w:val="21"/>
          <w:szCs w:val="21"/>
        </w:rPr>
        <w:t>)</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ax</w:t>
      </w:r>
      <w:r w:rsidRPr="00FE7F4E">
        <w:rPr>
          <w:rFonts w:ascii="Monaco" w:hAnsi="Monaco" w:cs="Courier New"/>
          <w:color w:val="055BE0"/>
          <w:sz w:val="21"/>
          <w:szCs w:val="21"/>
        </w:rPr>
        <w:t>.</w:t>
      </w:r>
      <w:r w:rsidRPr="00FE7F4E">
        <w:rPr>
          <w:rFonts w:ascii="Monaco" w:hAnsi="Monaco" w:cs="Courier New"/>
          <w:sz w:val="21"/>
          <w:szCs w:val="21"/>
        </w:rPr>
        <w:t>axis(</w:t>
      </w:r>
      <w:r w:rsidRPr="00FE7F4E">
        <w:rPr>
          <w:rFonts w:ascii="Monaco" w:hAnsi="Monaco" w:cs="Courier New"/>
          <w:color w:val="BB2323"/>
          <w:sz w:val="21"/>
          <w:szCs w:val="21"/>
        </w:rPr>
        <w:t>'off'</w:t>
      </w:r>
      <w:r w:rsidRPr="00FE7F4E">
        <w:rPr>
          <w:rFonts w:ascii="Monaco" w:hAnsi="Monaco" w:cs="Courier New"/>
          <w:sz w:val="21"/>
          <w:szCs w:val="21"/>
        </w:rPr>
        <w:t>)</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plt</w:t>
      </w:r>
      <w:r w:rsidRPr="00FE7F4E">
        <w:rPr>
          <w:rFonts w:ascii="Monaco" w:hAnsi="Monaco" w:cs="Courier New"/>
          <w:color w:val="055BE0"/>
          <w:sz w:val="21"/>
          <w:szCs w:val="21"/>
        </w:rPr>
        <w:t>.</w:t>
      </w:r>
      <w:r w:rsidRPr="00FE7F4E">
        <w:rPr>
          <w:rFonts w:ascii="Monaco" w:hAnsi="Monaco" w:cs="Courier New"/>
          <w:sz w:val="21"/>
          <w:szCs w:val="21"/>
        </w:rPr>
        <w:t>tight_layout()</w:t>
      </w:r>
    </w:p>
    <w:p w:rsidR="00FE7F4E" w:rsidRPr="00FE7F4E" w:rsidRDefault="00FE7F4E" w:rsidP="00FE7F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7F4E">
        <w:rPr>
          <w:rFonts w:ascii="Monaco" w:hAnsi="Monaco" w:cs="Courier New"/>
          <w:sz w:val="21"/>
          <w:szCs w:val="21"/>
        </w:rPr>
        <w:t xml:space="preserve">    plt</w:t>
      </w:r>
      <w:r w:rsidRPr="00FE7F4E">
        <w:rPr>
          <w:rFonts w:ascii="Monaco" w:hAnsi="Monaco" w:cs="Courier New"/>
          <w:color w:val="055BE0"/>
          <w:sz w:val="21"/>
          <w:szCs w:val="21"/>
        </w:rPr>
        <w:t>.</w:t>
      </w:r>
      <w:r w:rsidRPr="00FE7F4E">
        <w:rPr>
          <w:rFonts w:ascii="Monaco" w:hAnsi="Monaco" w:cs="Courier New"/>
          <w:sz w:val="21"/>
          <w:szCs w:val="21"/>
        </w:rPr>
        <w:t>show()</w:t>
      </w:r>
    </w:p>
    <w:p w:rsidR="00FE7F4E" w:rsidRDefault="00FE7F4E" w:rsidP="006F1F32">
      <w:pPr>
        <w:pStyle w:val="NormalPACKT"/>
        <w:rPr>
          <w:rStyle w:val="normaltextrun"/>
          <w:rFonts w:ascii="Calibri" w:hAnsi="Calibri" w:cs="Calibri"/>
        </w:rPr>
      </w:pPr>
    </w:p>
    <w:p w:rsidR="00FE7F4E" w:rsidRDefault="008B47AB" w:rsidP="006F1F32">
      <w:pPr>
        <w:pStyle w:val="NormalPACKT"/>
        <w:rPr>
          <w:rStyle w:val="normaltextrun"/>
          <w:rFonts w:ascii="Calibri" w:hAnsi="Calibri" w:cs="Calibri"/>
        </w:rPr>
      </w:pPr>
      <w:r>
        <w:rPr>
          <w:rStyle w:val="normaltextrun"/>
          <w:rFonts w:ascii="Calibri" w:hAnsi="Calibri" w:cs="Calibri"/>
        </w:rPr>
        <w:t>We</w:t>
      </w:r>
      <w:r w:rsidR="000C3646">
        <w:rPr>
          <w:rStyle w:val="normaltextrun"/>
          <w:rFonts w:ascii="Calibri" w:hAnsi="Calibri" w:cs="Calibri"/>
        </w:rPr>
        <w:t xml:space="preserve"> generate the activations by creating predictions for a given model</w:t>
      </w:r>
      <w:r w:rsidR="00A748E1">
        <w:rPr>
          <w:rStyle w:val="normaltextrun"/>
          <w:rFonts w:ascii="Calibri" w:hAnsi="Calibri" w:cs="Calibri"/>
        </w:rPr>
        <w:t xml:space="preserve"> based on a 'restricted’ model</w:t>
      </w:r>
      <w:r w:rsidR="00835E23">
        <w:rPr>
          <w:rStyle w:val="normaltextrun"/>
          <w:rFonts w:ascii="Calibri" w:hAnsi="Calibri" w:cs="Calibri"/>
        </w:rPr>
        <w:t xml:space="preserve">, </w:t>
      </w:r>
      <w:r w:rsidR="00A26F8E">
        <w:rPr>
          <w:rStyle w:val="normaltextrun"/>
          <w:rFonts w:ascii="Calibri" w:hAnsi="Calibri" w:cs="Calibri"/>
        </w:rPr>
        <w:t>i.e.</w:t>
      </w:r>
      <w:r w:rsidR="00835E23">
        <w:rPr>
          <w:rStyle w:val="normaltextrun"/>
          <w:rFonts w:ascii="Calibri" w:hAnsi="Calibri" w:cs="Calibri"/>
        </w:rPr>
        <w:t xml:space="preserve"> using the entire architecture up until the penultimate layer</w:t>
      </w:r>
      <w:r w:rsidR="007A0050">
        <w:rPr>
          <w:rStyle w:val="normaltextrun"/>
          <w:rFonts w:ascii="Calibri" w:hAnsi="Calibri" w:cs="Calibri"/>
        </w:rPr>
        <w:t xml:space="preserve"> – this is the code block up to the </w:t>
      </w:r>
      <w:r w:rsidR="007A0050" w:rsidRPr="003B77D4">
        <w:rPr>
          <w:rStyle w:val="normaltextrun"/>
          <w:rFonts w:ascii="Calibri" w:hAnsi="Calibri" w:cs="Calibri"/>
          <w:i/>
          <w:iCs/>
        </w:rPr>
        <w:t>activations</w:t>
      </w:r>
      <w:r w:rsidR="007A0050">
        <w:rPr>
          <w:rStyle w:val="normaltextrun"/>
          <w:rFonts w:ascii="Calibri" w:hAnsi="Calibri" w:cs="Calibri"/>
        </w:rPr>
        <w:t xml:space="preserve"> variable</w:t>
      </w:r>
      <w:r w:rsidR="00835E23">
        <w:rPr>
          <w:rStyle w:val="normaltextrun"/>
          <w:rFonts w:ascii="Calibri" w:hAnsi="Calibri" w:cs="Calibri"/>
        </w:rPr>
        <w:t xml:space="preserve">. </w:t>
      </w:r>
      <w:r w:rsidR="007A0050">
        <w:rPr>
          <w:rStyle w:val="normaltextrun"/>
          <w:rFonts w:ascii="Calibri" w:hAnsi="Calibri" w:cs="Calibri"/>
        </w:rPr>
        <w:t>The rest of the function ensures we show the right layout of activations, corresponding to the shape of the filter in the appropriate convolution layer.</w:t>
      </w:r>
    </w:p>
    <w:p w:rsidR="00277063" w:rsidRPr="002417AF" w:rsidRDefault="00277063">
      <w:pPr>
        <w:pStyle w:val="paragraph"/>
        <w:spacing w:beforeAutospacing="0" w:afterAutospacing="0"/>
        <w:textAlignment w:val="baseline"/>
        <w:rPr>
          <w:rStyle w:val="normaltextrun"/>
          <w:rFonts w:ascii="Calibri" w:hAnsi="Calibri" w:cs="Calibri"/>
          <w:szCs w:val="20"/>
        </w:rPr>
      </w:pPr>
    </w:p>
    <w:p w:rsidR="00277063" w:rsidRDefault="00291237" w:rsidP="00071805">
      <w:pPr>
        <w:pStyle w:val="NormalPACKT"/>
        <w:rPr>
          <w:rStyle w:val="normaltextrun"/>
          <w:rFonts w:ascii="Calibri" w:hAnsi="Calibri" w:cs="Calibri"/>
        </w:rPr>
      </w:pPr>
      <w:r w:rsidRPr="008933F5">
        <w:rPr>
          <w:rStyle w:val="normaltextrun"/>
          <w:rFonts w:ascii="Calibri" w:hAnsi="Calibri" w:cs="Calibri"/>
        </w:rPr>
        <w:t>Next, we process the labels and set</w:t>
      </w:r>
      <w:r w:rsidR="00071805" w:rsidRPr="008933F5">
        <w:rPr>
          <w:rStyle w:val="normaltextrun"/>
          <w:rFonts w:ascii="Calibri" w:hAnsi="Calibri" w:cs="Calibri"/>
        </w:rPr>
        <w:t xml:space="preserve"> </w:t>
      </w:r>
      <w:r w:rsidRPr="008933F5">
        <w:rPr>
          <w:rStyle w:val="normaltextrun"/>
          <w:rFonts w:ascii="Calibri" w:hAnsi="Calibri" w:cs="Calibri"/>
        </w:rPr>
        <w:t>up the validation scheme</w:t>
      </w:r>
      <w:r w:rsidR="000D6454">
        <w:rPr>
          <w:rStyle w:val="normaltextrun"/>
          <w:rFonts w:ascii="Calibri" w:hAnsi="Calibri" w:cs="Calibri"/>
        </w:rPr>
        <w:t xml:space="preserve">; there is no special </w:t>
      </w:r>
      <w:r w:rsidR="005515E5">
        <w:rPr>
          <w:rStyle w:val="normaltextrun"/>
          <w:rFonts w:ascii="Calibri" w:hAnsi="Calibri" w:cs="Calibri"/>
        </w:rPr>
        <w:t>structure in the data</w:t>
      </w:r>
      <w:r w:rsidR="00362BC7">
        <w:rPr>
          <w:rStyle w:val="normaltextrun"/>
          <w:rFonts w:ascii="Calibri" w:hAnsi="Calibri" w:cs="Calibri"/>
        </w:rPr>
        <w:t xml:space="preserve"> (time dimension, </w:t>
      </w:r>
      <w:r w:rsidR="00AE3F72">
        <w:rPr>
          <w:rStyle w:val="normaltextrun"/>
          <w:rFonts w:ascii="Calibri" w:hAnsi="Calibri" w:cs="Calibri"/>
        </w:rPr>
        <w:t>overlap across classes)</w:t>
      </w:r>
      <w:r w:rsidR="005515E5">
        <w:rPr>
          <w:rStyle w:val="normaltextrun"/>
          <w:rFonts w:ascii="Calibri" w:hAnsi="Calibri" w:cs="Calibri"/>
        </w:rPr>
        <w:t>, we can use a simple random split</w:t>
      </w:r>
      <w:r w:rsidR="00665BFD">
        <w:rPr>
          <w:rStyle w:val="normaltextrun"/>
          <w:rFonts w:ascii="Calibri" w:hAnsi="Calibri" w:cs="Calibri"/>
        </w:rPr>
        <w:t>. For a refresher on more elaborate validation schemes, the reader is referred to the Chapter “Designing a good validation scheme”</w:t>
      </w:r>
      <w:r w:rsidR="006C0282">
        <w:rPr>
          <w:rStyle w:val="normaltextrun"/>
          <w:rFonts w:ascii="Calibri" w:hAnsi="Calibri" w:cs="Calibri"/>
        </w:rPr>
        <w:t>:</w:t>
      </w:r>
    </w:p>
    <w:p w:rsidR="004603E4" w:rsidRDefault="004603E4" w:rsidP="00071805">
      <w:pPr>
        <w:pStyle w:val="NormalPACKT"/>
        <w:rPr>
          <w:rStyle w:val="normaltextrun"/>
          <w:rFonts w:ascii="Calibri" w:hAnsi="Calibri" w:cs="Calibri"/>
        </w:rPr>
      </w:pPr>
    </w:p>
    <w:p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603E4">
        <w:rPr>
          <w:rFonts w:ascii="Monaco" w:hAnsi="Monaco" w:cs="Courier New"/>
          <w:sz w:val="21"/>
          <w:szCs w:val="21"/>
        </w:rPr>
        <w:t xml:space="preserve">train_labels </w:t>
      </w:r>
      <w:r w:rsidRPr="004603E4">
        <w:rPr>
          <w:rFonts w:ascii="Monaco" w:hAnsi="Monaco" w:cs="Courier New"/>
          <w:color w:val="055BE0"/>
          <w:sz w:val="21"/>
          <w:szCs w:val="21"/>
        </w:rPr>
        <w:t>=</w:t>
      </w:r>
      <w:r w:rsidRPr="004603E4">
        <w:rPr>
          <w:rFonts w:ascii="Monaco" w:hAnsi="Monaco" w:cs="Courier New"/>
          <w:sz w:val="21"/>
          <w:szCs w:val="21"/>
        </w:rPr>
        <w:t xml:space="preserve"> pd</w:t>
      </w:r>
      <w:r w:rsidRPr="004603E4">
        <w:rPr>
          <w:rFonts w:ascii="Monaco" w:hAnsi="Monaco" w:cs="Courier New"/>
          <w:color w:val="055BE0"/>
          <w:sz w:val="21"/>
          <w:szCs w:val="21"/>
        </w:rPr>
        <w:t>.</w:t>
      </w:r>
      <w:r w:rsidRPr="004603E4">
        <w:rPr>
          <w:rFonts w:ascii="Monaco" w:hAnsi="Monaco" w:cs="Courier New"/>
          <w:sz w:val="21"/>
          <w:szCs w:val="21"/>
        </w:rPr>
        <w:t>read_csv(os</w:t>
      </w:r>
      <w:r w:rsidRPr="004603E4">
        <w:rPr>
          <w:rFonts w:ascii="Monaco" w:hAnsi="Monaco" w:cs="Courier New"/>
          <w:color w:val="055BE0"/>
          <w:sz w:val="21"/>
          <w:szCs w:val="21"/>
        </w:rPr>
        <w:t>.</w:t>
      </w:r>
      <w:r w:rsidRPr="004603E4">
        <w:rPr>
          <w:rFonts w:ascii="Monaco" w:hAnsi="Monaco" w:cs="Courier New"/>
          <w:sz w:val="21"/>
          <w:szCs w:val="21"/>
        </w:rPr>
        <w:t>path</w:t>
      </w:r>
      <w:r w:rsidRPr="004603E4">
        <w:rPr>
          <w:rFonts w:ascii="Monaco" w:hAnsi="Monaco" w:cs="Courier New"/>
          <w:color w:val="055BE0"/>
          <w:sz w:val="21"/>
          <w:szCs w:val="21"/>
        </w:rPr>
        <w:t>.</w:t>
      </w:r>
      <w:r w:rsidRPr="004603E4">
        <w:rPr>
          <w:rFonts w:ascii="Monaco" w:hAnsi="Monaco" w:cs="Courier New"/>
          <w:sz w:val="21"/>
          <w:szCs w:val="21"/>
        </w:rPr>
        <w:t>join(CFG</w:t>
      </w:r>
      <w:r w:rsidRPr="004603E4">
        <w:rPr>
          <w:rFonts w:ascii="Monaco" w:hAnsi="Monaco" w:cs="Courier New"/>
          <w:color w:val="055BE0"/>
          <w:sz w:val="21"/>
          <w:szCs w:val="21"/>
        </w:rPr>
        <w:t>.</w:t>
      </w:r>
      <w:r w:rsidRPr="004603E4">
        <w:rPr>
          <w:rFonts w:ascii="Monaco" w:hAnsi="Monaco" w:cs="Courier New"/>
          <w:sz w:val="21"/>
          <w:szCs w:val="21"/>
        </w:rPr>
        <w:t xml:space="preserve">WORK_DIR, </w:t>
      </w:r>
      <w:r w:rsidRPr="004603E4">
        <w:rPr>
          <w:rFonts w:ascii="Monaco" w:hAnsi="Monaco" w:cs="Courier New"/>
          <w:color w:val="BA2121"/>
          <w:sz w:val="21"/>
          <w:szCs w:val="21"/>
        </w:rPr>
        <w:t>"train.csv"</w:t>
      </w:r>
      <w:r w:rsidRPr="004603E4">
        <w:rPr>
          <w:rFonts w:ascii="Monaco" w:hAnsi="Monaco" w:cs="Courier New"/>
          <w:sz w:val="21"/>
          <w:szCs w:val="21"/>
        </w:rPr>
        <w:t>))</w:t>
      </w:r>
    </w:p>
    <w:p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603E4">
        <w:rPr>
          <w:rFonts w:ascii="Monaco" w:hAnsi="Monaco" w:cs="Courier New"/>
          <w:sz w:val="21"/>
          <w:szCs w:val="21"/>
        </w:rPr>
        <w:t xml:space="preserve">STEPS_PER_EPOCH </w:t>
      </w:r>
      <w:r w:rsidRPr="004603E4">
        <w:rPr>
          <w:rFonts w:ascii="Monaco" w:hAnsi="Monaco" w:cs="Courier New"/>
          <w:color w:val="055BE0"/>
          <w:sz w:val="21"/>
          <w:szCs w:val="21"/>
        </w:rPr>
        <w:t>=</w:t>
      </w:r>
      <w:r w:rsidRPr="004603E4">
        <w:rPr>
          <w:rFonts w:ascii="Monaco" w:hAnsi="Monaco" w:cs="Courier New"/>
          <w:sz w:val="21"/>
          <w:szCs w:val="21"/>
        </w:rPr>
        <w:t xml:space="preserve"> </w:t>
      </w:r>
      <w:r w:rsidRPr="004603E4">
        <w:rPr>
          <w:rFonts w:ascii="Monaco" w:hAnsi="Monaco" w:cs="Courier New"/>
          <w:color w:val="008000"/>
          <w:sz w:val="21"/>
          <w:szCs w:val="21"/>
        </w:rPr>
        <w:t>len</w:t>
      </w:r>
      <w:r w:rsidRPr="004603E4">
        <w:rPr>
          <w:rFonts w:ascii="Monaco" w:hAnsi="Monaco" w:cs="Courier New"/>
          <w:sz w:val="21"/>
          <w:szCs w:val="21"/>
        </w:rPr>
        <w:t>(train_labels)</w:t>
      </w:r>
      <w:r w:rsidRPr="004603E4">
        <w:rPr>
          <w:rFonts w:ascii="Monaco" w:hAnsi="Monaco" w:cs="Courier New"/>
          <w:color w:val="055BE0"/>
          <w:sz w:val="21"/>
          <w:szCs w:val="21"/>
        </w:rPr>
        <w:t>*</w:t>
      </w:r>
      <w:r w:rsidRPr="004603E4">
        <w:rPr>
          <w:rFonts w:ascii="Monaco" w:hAnsi="Monaco" w:cs="Courier New"/>
          <w:color w:val="666666"/>
          <w:sz w:val="21"/>
          <w:szCs w:val="21"/>
        </w:rPr>
        <w:t>0.8</w:t>
      </w:r>
      <w:r w:rsidRPr="004603E4">
        <w:rPr>
          <w:rFonts w:ascii="Monaco" w:hAnsi="Monaco" w:cs="Courier New"/>
          <w:sz w:val="21"/>
          <w:szCs w:val="21"/>
        </w:rPr>
        <w:t xml:space="preserve"> </w:t>
      </w:r>
      <w:r w:rsidRPr="004603E4">
        <w:rPr>
          <w:rFonts w:ascii="Monaco" w:hAnsi="Monaco" w:cs="Courier New"/>
          <w:color w:val="055BE0"/>
          <w:sz w:val="21"/>
          <w:szCs w:val="21"/>
        </w:rPr>
        <w:t>/</w:t>
      </w:r>
      <w:r w:rsidRPr="004603E4">
        <w:rPr>
          <w:rFonts w:ascii="Monaco" w:hAnsi="Monaco" w:cs="Courier New"/>
          <w:sz w:val="21"/>
          <w:szCs w:val="21"/>
        </w:rPr>
        <w:t xml:space="preserve"> CFG</w:t>
      </w:r>
      <w:r w:rsidRPr="004603E4">
        <w:rPr>
          <w:rFonts w:ascii="Monaco" w:hAnsi="Monaco" w:cs="Courier New"/>
          <w:color w:val="055BE0"/>
          <w:sz w:val="21"/>
          <w:szCs w:val="21"/>
        </w:rPr>
        <w:t>.</w:t>
      </w:r>
      <w:r w:rsidRPr="004603E4">
        <w:rPr>
          <w:rFonts w:ascii="Monaco" w:hAnsi="Monaco" w:cs="Courier New"/>
          <w:sz w:val="21"/>
          <w:szCs w:val="21"/>
        </w:rPr>
        <w:t>BATCH_SIZE</w:t>
      </w:r>
    </w:p>
    <w:p w:rsidR="004603E4" w:rsidRPr="004603E4" w:rsidRDefault="004603E4" w:rsidP="004603E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603E4">
        <w:rPr>
          <w:rFonts w:ascii="Monaco" w:hAnsi="Monaco" w:cs="Courier New"/>
          <w:sz w:val="21"/>
          <w:szCs w:val="21"/>
        </w:rPr>
        <w:t xml:space="preserve">VALIDATION_STEPS </w:t>
      </w:r>
      <w:r w:rsidRPr="004603E4">
        <w:rPr>
          <w:rFonts w:ascii="Monaco" w:hAnsi="Monaco" w:cs="Courier New"/>
          <w:color w:val="055BE0"/>
          <w:sz w:val="21"/>
          <w:szCs w:val="21"/>
        </w:rPr>
        <w:t>=</w:t>
      </w:r>
      <w:r w:rsidRPr="004603E4">
        <w:rPr>
          <w:rFonts w:ascii="Monaco" w:hAnsi="Monaco" w:cs="Courier New"/>
          <w:sz w:val="21"/>
          <w:szCs w:val="21"/>
        </w:rPr>
        <w:t xml:space="preserve"> </w:t>
      </w:r>
      <w:r w:rsidRPr="004603E4">
        <w:rPr>
          <w:rFonts w:ascii="Monaco" w:hAnsi="Monaco" w:cs="Courier New"/>
          <w:color w:val="008000"/>
          <w:sz w:val="21"/>
          <w:szCs w:val="21"/>
        </w:rPr>
        <w:t>len</w:t>
      </w:r>
      <w:r w:rsidRPr="004603E4">
        <w:rPr>
          <w:rFonts w:ascii="Monaco" w:hAnsi="Monaco" w:cs="Courier New"/>
          <w:sz w:val="21"/>
          <w:szCs w:val="21"/>
        </w:rPr>
        <w:t>(train_labels)</w:t>
      </w:r>
      <w:r w:rsidRPr="004603E4">
        <w:rPr>
          <w:rFonts w:ascii="Monaco" w:hAnsi="Monaco" w:cs="Courier New"/>
          <w:color w:val="055BE0"/>
          <w:sz w:val="21"/>
          <w:szCs w:val="21"/>
        </w:rPr>
        <w:t>*</w:t>
      </w:r>
      <w:r w:rsidRPr="004603E4">
        <w:rPr>
          <w:rFonts w:ascii="Monaco" w:hAnsi="Monaco" w:cs="Courier New"/>
          <w:color w:val="666666"/>
          <w:sz w:val="21"/>
          <w:szCs w:val="21"/>
        </w:rPr>
        <w:t>0.2</w:t>
      </w:r>
      <w:r w:rsidRPr="004603E4">
        <w:rPr>
          <w:rFonts w:ascii="Monaco" w:hAnsi="Monaco" w:cs="Courier New"/>
          <w:sz w:val="21"/>
          <w:szCs w:val="21"/>
        </w:rPr>
        <w:t xml:space="preserve"> </w:t>
      </w:r>
      <w:r w:rsidRPr="004603E4">
        <w:rPr>
          <w:rFonts w:ascii="Monaco" w:hAnsi="Monaco" w:cs="Courier New"/>
          <w:color w:val="055BE0"/>
          <w:sz w:val="21"/>
          <w:szCs w:val="21"/>
        </w:rPr>
        <w:t>/</w:t>
      </w:r>
      <w:r w:rsidRPr="004603E4">
        <w:rPr>
          <w:rFonts w:ascii="Monaco" w:hAnsi="Monaco" w:cs="Courier New"/>
          <w:sz w:val="21"/>
          <w:szCs w:val="21"/>
        </w:rPr>
        <w:t xml:space="preserve"> CFG</w:t>
      </w:r>
      <w:r w:rsidRPr="004603E4">
        <w:rPr>
          <w:rFonts w:ascii="Monaco" w:hAnsi="Monaco" w:cs="Courier New"/>
          <w:color w:val="055BE0"/>
          <w:sz w:val="21"/>
          <w:szCs w:val="21"/>
        </w:rPr>
        <w:t>.</w:t>
      </w:r>
      <w:r w:rsidRPr="004603E4">
        <w:rPr>
          <w:rFonts w:ascii="Monaco" w:hAnsi="Monaco" w:cs="Courier New"/>
          <w:sz w:val="21"/>
          <w:szCs w:val="21"/>
        </w:rPr>
        <w:t>BATCH_SIZE</w:t>
      </w:r>
    </w:p>
    <w:p w:rsidR="00071805" w:rsidRPr="005F47FF" w:rsidRDefault="00071805" w:rsidP="001C1017">
      <w:pPr>
        <w:pStyle w:val="FigurePACKT"/>
        <w:jc w:val="left"/>
        <w:rPr>
          <w:rStyle w:val="normaltextrun"/>
          <w:rFonts w:ascii="Calibri" w:hAnsi="Calibri" w:cs="Calibri"/>
        </w:rPr>
      </w:pPr>
    </w:p>
    <w:p w:rsidR="00277063" w:rsidRPr="002417AF" w:rsidRDefault="00291237">
      <w:pPr>
        <w:rPr>
          <w:rStyle w:val="normaltextrun"/>
          <w:rFonts w:ascii="Calibri" w:hAnsi="Calibri" w:cs="Calibri"/>
        </w:rPr>
      </w:pPr>
      <w:r w:rsidRPr="002417AF">
        <w:rPr>
          <w:rStyle w:val="normaltextrun"/>
          <w:rFonts w:ascii="Calibri" w:hAnsi="Calibri" w:cs="Calibri"/>
        </w:rPr>
        <w:t>We are now able to set</w:t>
      </w:r>
      <w:r w:rsidR="00071805" w:rsidRPr="002417AF">
        <w:rPr>
          <w:rStyle w:val="normaltextrun"/>
          <w:rFonts w:ascii="Calibri" w:hAnsi="Calibri" w:cs="Calibri"/>
        </w:rPr>
        <w:t xml:space="preserve"> </w:t>
      </w:r>
      <w:r w:rsidRPr="002417AF">
        <w:rPr>
          <w:rStyle w:val="normaltextrun"/>
          <w:rFonts w:ascii="Calibri" w:hAnsi="Calibri" w:cs="Calibri"/>
        </w:rPr>
        <w:t>up the data generators</w:t>
      </w:r>
      <w:r w:rsidR="007E743C" w:rsidRPr="002417AF">
        <w:rPr>
          <w:rStyle w:val="normaltextrun"/>
          <w:rFonts w:ascii="Calibri" w:hAnsi="Calibri" w:cs="Calibri"/>
        </w:rPr>
        <w:t xml:space="preserve">, which are </w:t>
      </w:r>
      <w:r w:rsidRPr="002417AF">
        <w:rPr>
          <w:rStyle w:val="normaltextrun"/>
          <w:rFonts w:ascii="Calibri" w:hAnsi="Calibri" w:cs="Calibri"/>
        </w:rPr>
        <w:t xml:space="preserve">necessary for our TF-based algorithm to loop through the image data. First, we instantiate two ImageDataGenerator objects </w:t>
      </w:r>
      <w:ins w:id="131" w:author="BANACHEWICZ, Konrad" w:date="2021-12-21T01:34:00Z">
        <w:r w:rsidR="009D4067" w:rsidRPr="00255654">
          <w:rPr>
            <w:rStyle w:val="normaltextrun"/>
            <w:rFonts w:ascii="Calibri" w:hAnsi="Calibri" w:cs="Calibri"/>
            <w:lang w:val="en-US"/>
          </w:rPr>
          <w:t>–</w:t>
        </w:r>
      </w:ins>
      <w:r w:rsidR="0065537A" w:rsidRPr="002417AF">
        <w:rPr>
          <w:rStyle w:val="normaltextrun"/>
          <w:rFonts w:ascii="Calibri" w:hAnsi="Calibri" w:cs="Calibri"/>
        </w:rPr>
        <w:t xml:space="preserve"> </w:t>
      </w:r>
      <w:r w:rsidRPr="002417AF">
        <w:rPr>
          <w:rStyle w:val="normaltextrun"/>
          <w:rFonts w:ascii="Calibri" w:hAnsi="Calibri" w:cs="Calibri"/>
        </w:rPr>
        <w:t>this is when we incorporate the image augmentations</w:t>
      </w:r>
      <w:r w:rsidR="0065537A" w:rsidRPr="002417AF">
        <w:rPr>
          <w:rStyle w:val="normaltextrun"/>
          <w:rFonts w:ascii="Calibri" w:hAnsi="Calibri" w:cs="Calibri"/>
        </w:rPr>
        <w:t>. F</w:t>
      </w:r>
      <w:r w:rsidRPr="002417AF">
        <w:rPr>
          <w:rStyle w:val="normaltextrun"/>
          <w:rFonts w:ascii="Calibri" w:hAnsi="Calibri" w:cs="Calibri"/>
        </w:rPr>
        <w:t xml:space="preserve">or the purpose of this demonstration, we go with the </w:t>
      </w:r>
      <w:r w:rsidR="00CB472D" w:rsidRPr="002417AF">
        <w:rPr>
          <w:rStyle w:val="normaltextrun"/>
          <w:rFonts w:ascii="Calibri" w:hAnsi="Calibri" w:cs="Calibri"/>
        </w:rPr>
        <w:t xml:space="preserve">Keras </w:t>
      </w:r>
      <w:r w:rsidRPr="002417AF">
        <w:rPr>
          <w:rStyle w:val="normaltextrun"/>
          <w:rFonts w:ascii="Calibri" w:hAnsi="Calibri" w:cs="Calibri"/>
        </w:rPr>
        <w:t>built-in</w:t>
      </w:r>
      <w:r w:rsidR="0065537A" w:rsidRPr="002417AF">
        <w:rPr>
          <w:rStyle w:val="normaltextrun"/>
          <w:rFonts w:ascii="Calibri" w:hAnsi="Calibri" w:cs="Calibri"/>
        </w:rPr>
        <w:t xml:space="preserve"> ones</w:t>
      </w:r>
      <w:r w:rsidRPr="002417AF">
        <w:rPr>
          <w:rStyle w:val="normaltextrun"/>
          <w:rFonts w:ascii="Calibri" w:hAnsi="Calibri" w:cs="Calibri"/>
        </w:rPr>
        <w:t xml:space="preserve">. After that, we create the generator using a </w:t>
      </w:r>
      <w:r w:rsidRPr="005F47FF">
        <w:rPr>
          <w:rStyle w:val="CodeInTextPACKT"/>
          <w:rFonts w:ascii="Calibri" w:hAnsi="Calibri" w:cs="Calibri"/>
        </w:rPr>
        <w:t>flow_from_dataframe</w:t>
      </w:r>
      <w:r w:rsidR="00AB271D" w:rsidRPr="005F47FF">
        <w:rPr>
          <w:rStyle w:val="CodeInTextPACKT"/>
          <w:rFonts w:ascii="Calibri" w:hAnsi="Calibri" w:cs="Calibri"/>
        </w:rPr>
        <w:t>()</w:t>
      </w:r>
      <w:r w:rsidRPr="002417AF">
        <w:rPr>
          <w:rStyle w:val="normaltextrun"/>
          <w:rFonts w:ascii="Calibri" w:hAnsi="Calibri" w:cs="Calibri"/>
        </w:rPr>
        <w:t xml:space="preserve"> method, which is used to generate batches of tensor image data with real-time data augmentation.</w:t>
      </w:r>
    </w:p>
    <w:p w:rsidR="00277063" w:rsidRPr="002417AF" w:rsidRDefault="00277063">
      <w:pPr>
        <w:rPr>
          <w:rStyle w:val="normaltextrun"/>
          <w:rFonts w:ascii="Calibri" w:hAnsi="Calibri" w:cs="Calibri"/>
        </w:rPr>
      </w:pP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train_labels</w:t>
      </w:r>
      <w:r w:rsidRPr="00CA5CC6">
        <w:rPr>
          <w:rFonts w:ascii="Monaco" w:hAnsi="Monaco" w:cs="Courier New"/>
          <w:color w:val="055BE0"/>
          <w:sz w:val="21"/>
          <w:szCs w:val="21"/>
        </w:rPr>
        <w:t>.</w:t>
      </w:r>
      <w:r w:rsidRPr="00CA5CC6">
        <w:rPr>
          <w:rFonts w:ascii="Monaco" w:hAnsi="Monaco" w:cs="Courier New"/>
          <w:sz w:val="21"/>
          <w:szCs w:val="21"/>
        </w:rPr>
        <w:t xml:space="preserve">label </w:t>
      </w:r>
      <w:r w:rsidRPr="00CA5CC6">
        <w:rPr>
          <w:rFonts w:ascii="Monaco" w:hAnsi="Monaco" w:cs="Courier New"/>
          <w:color w:val="055BE0"/>
          <w:sz w:val="21"/>
          <w:szCs w:val="21"/>
        </w:rPr>
        <w:t>=</w:t>
      </w:r>
      <w:r w:rsidRPr="00CA5CC6">
        <w:rPr>
          <w:rFonts w:ascii="Monaco" w:hAnsi="Monaco" w:cs="Courier New"/>
          <w:sz w:val="21"/>
          <w:szCs w:val="21"/>
        </w:rPr>
        <w:t xml:space="preserve"> train_labels</w:t>
      </w:r>
      <w:r w:rsidRPr="00CA5CC6">
        <w:rPr>
          <w:rFonts w:ascii="Monaco" w:hAnsi="Monaco" w:cs="Courier New"/>
          <w:color w:val="055BE0"/>
          <w:sz w:val="21"/>
          <w:szCs w:val="21"/>
        </w:rPr>
        <w:t>.</w:t>
      </w:r>
      <w:r w:rsidRPr="00CA5CC6">
        <w:rPr>
          <w:rFonts w:ascii="Monaco" w:hAnsi="Monaco" w:cs="Courier New"/>
          <w:sz w:val="21"/>
          <w:szCs w:val="21"/>
        </w:rPr>
        <w:t>label</w:t>
      </w:r>
      <w:r w:rsidRPr="00CA5CC6">
        <w:rPr>
          <w:rFonts w:ascii="Monaco" w:hAnsi="Monaco" w:cs="Courier New"/>
          <w:color w:val="055BE0"/>
          <w:sz w:val="21"/>
          <w:szCs w:val="21"/>
        </w:rPr>
        <w:t>.</w:t>
      </w:r>
      <w:r w:rsidRPr="00CA5CC6">
        <w:rPr>
          <w:rFonts w:ascii="Monaco" w:hAnsi="Monaco" w:cs="Courier New"/>
          <w:sz w:val="21"/>
          <w:szCs w:val="21"/>
        </w:rPr>
        <w:t>astype(</w:t>
      </w:r>
      <w:r w:rsidRPr="00CA5CC6">
        <w:rPr>
          <w:rFonts w:ascii="Monaco" w:hAnsi="Monaco" w:cs="Courier New"/>
          <w:color w:val="BB2323"/>
          <w:sz w:val="21"/>
          <w:szCs w:val="21"/>
        </w:rPr>
        <w:t>'str'</w:t>
      </w:r>
      <w:r w:rsidRPr="00CA5CC6">
        <w:rPr>
          <w:rFonts w:ascii="Monaco" w:hAnsi="Monaco" w:cs="Courier New"/>
          <w:sz w:val="21"/>
          <w:szCs w:val="21"/>
        </w:rPr>
        <w:t>)</w:t>
      </w: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762918"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train_datagen </w:t>
      </w:r>
      <w:r w:rsidRPr="00CA5CC6">
        <w:rPr>
          <w:rFonts w:ascii="Monaco" w:hAnsi="Monaco" w:cs="Courier New"/>
          <w:color w:val="055BE0"/>
          <w:sz w:val="21"/>
          <w:szCs w:val="21"/>
        </w:rPr>
        <w:t>=</w:t>
      </w:r>
      <w:r w:rsidRPr="00CA5CC6">
        <w:rPr>
          <w:rFonts w:ascii="Monaco" w:hAnsi="Monaco" w:cs="Courier New"/>
          <w:sz w:val="21"/>
          <w:szCs w:val="21"/>
        </w:rPr>
        <w:t xml:space="preserve"> ImageDataGenerator(</w:t>
      </w:r>
    </w:p>
    <w:p w:rsidR="00CA5CC6" w:rsidRPr="00CA5CC6" w:rsidRDefault="00762918"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validation_split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666666"/>
          <w:sz w:val="21"/>
          <w:szCs w:val="21"/>
        </w:rPr>
        <w:t>0.2</w:t>
      </w:r>
      <w:r w:rsidR="00CA5CC6" w:rsidRPr="00CA5CC6">
        <w:rPr>
          <w:rFonts w:ascii="Monaco" w:hAnsi="Monaco" w:cs="Courier New"/>
          <w:sz w:val="21"/>
          <w:szCs w:val="21"/>
        </w:rPr>
        <w:t xml:space="preserve">, preprocessing_function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3D7E7E"/>
          <w:sz w:val="21"/>
          <w:szCs w:val="21"/>
        </w:rPr>
        <w:t>None</w:t>
      </w:r>
      <w:r w:rsidR="00CA5CC6" w:rsidRPr="00CA5CC6">
        <w:rPr>
          <w:rFonts w:ascii="Monaco" w:hAnsi="Monaco" w:cs="Courier New"/>
          <w:sz w:val="21"/>
          <w:szCs w:val="21"/>
        </w:rPr>
        <w:t>,</w:t>
      </w: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rotation_range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45</w:t>
      </w:r>
      <w:r w:rsidRPr="00CA5CC6">
        <w:rPr>
          <w:rFonts w:ascii="Monaco" w:hAnsi="Monaco" w:cs="Courier New"/>
          <w:sz w:val="21"/>
          <w:szCs w:val="21"/>
        </w:rPr>
        <w:t xml:space="preserve">, zoom_range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0.2</w:t>
      </w:r>
      <w:r w:rsidRPr="00CA5CC6">
        <w:rPr>
          <w:rFonts w:ascii="Monaco" w:hAnsi="Monaco" w:cs="Courier New"/>
          <w:sz w:val="21"/>
          <w:szCs w:val="21"/>
        </w:rPr>
        <w:t>,</w:t>
      </w: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horizontal_flip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3D7E7E"/>
          <w:sz w:val="21"/>
          <w:szCs w:val="21"/>
        </w:rPr>
        <w:t>True</w:t>
      </w:r>
      <w:r w:rsidRPr="00CA5CC6">
        <w:rPr>
          <w:rFonts w:ascii="Monaco" w:hAnsi="Monaco" w:cs="Courier New"/>
          <w:sz w:val="21"/>
          <w:szCs w:val="21"/>
        </w:rPr>
        <w:t xml:space="preserve">, vertical_flip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3D7E7E"/>
          <w:sz w:val="21"/>
          <w:szCs w:val="21"/>
        </w:rPr>
        <w:t>True</w:t>
      </w:r>
      <w:r w:rsidRPr="00CA5CC6">
        <w:rPr>
          <w:rFonts w:ascii="Monaco" w:hAnsi="Monaco" w:cs="Courier New"/>
          <w:sz w:val="21"/>
          <w:szCs w:val="21"/>
        </w:rPr>
        <w:t>,</w:t>
      </w: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fill_mode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BB2323"/>
          <w:sz w:val="21"/>
          <w:szCs w:val="21"/>
        </w:rPr>
        <w:t>'nearest'</w:t>
      </w:r>
      <w:r w:rsidRPr="00CA5CC6">
        <w:rPr>
          <w:rFonts w:ascii="Monaco" w:hAnsi="Monaco" w:cs="Courier New"/>
          <w:sz w:val="21"/>
          <w:szCs w:val="21"/>
        </w:rPr>
        <w:t xml:space="preserve">, shear_range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0.1</w:t>
      </w:r>
      <w:r w:rsidRPr="00CA5CC6">
        <w:rPr>
          <w:rFonts w:ascii="Monaco" w:hAnsi="Monaco" w:cs="Courier New"/>
          <w:sz w:val="21"/>
          <w:szCs w:val="21"/>
        </w:rPr>
        <w:t>,</w:t>
      </w: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height_shift_range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0.1</w:t>
      </w:r>
      <w:r w:rsidRPr="00CA5CC6">
        <w:rPr>
          <w:rFonts w:ascii="Monaco" w:hAnsi="Monaco" w:cs="Courier New"/>
          <w:sz w:val="21"/>
          <w:szCs w:val="21"/>
        </w:rPr>
        <w:t xml:space="preserve">, width_shift_range </w:t>
      </w:r>
      <w:r w:rsidRPr="00CA5CC6">
        <w:rPr>
          <w:rFonts w:ascii="Monaco" w:hAnsi="Monaco" w:cs="Courier New"/>
          <w:color w:val="055BE0"/>
          <w:sz w:val="21"/>
          <w:szCs w:val="21"/>
        </w:rPr>
        <w:t>=</w:t>
      </w:r>
      <w:r w:rsidRPr="00CA5CC6">
        <w:rPr>
          <w:rFonts w:ascii="Monaco" w:hAnsi="Monaco" w:cs="Courier New"/>
          <w:sz w:val="21"/>
          <w:szCs w:val="21"/>
        </w:rPr>
        <w:t xml:space="preserve"> </w:t>
      </w:r>
      <w:r w:rsidRPr="00CA5CC6">
        <w:rPr>
          <w:rFonts w:ascii="Monaco" w:hAnsi="Monaco" w:cs="Courier New"/>
          <w:color w:val="666666"/>
          <w:sz w:val="21"/>
          <w:szCs w:val="21"/>
        </w:rPr>
        <w:t>0.1</w:t>
      </w:r>
      <w:r w:rsidRPr="00CA5CC6">
        <w:rPr>
          <w:rFonts w:ascii="Monaco" w:hAnsi="Monaco" w:cs="Courier New"/>
          <w:sz w:val="21"/>
          <w:szCs w:val="21"/>
        </w:rPr>
        <w:t>)</w:t>
      </w:r>
    </w:p>
    <w:p w:rsidR="00CA5CC6" w:rsidRPr="00CA5CC6"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762918"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train_generator </w:t>
      </w:r>
      <w:r w:rsidRPr="00CA5CC6">
        <w:rPr>
          <w:rFonts w:ascii="Monaco" w:hAnsi="Monaco" w:cs="Courier New"/>
          <w:color w:val="055BE0"/>
          <w:sz w:val="21"/>
          <w:szCs w:val="21"/>
        </w:rPr>
        <w:t>=</w:t>
      </w:r>
      <w:r w:rsidRPr="00CA5CC6">
        <w:rPr>
          <w:rFonts w:ascii="Monaco" w:hAnsi="Monaco" w:cs="Courier New"/>
          <w:sz w:val="21"/>
          <w:szCs w:val="21"/>
        </w:rPr>
        <w:t xml:space="preserve"> train_datagen</w:t>
      </w:r>
      <w:r w:rsidRPr="00CA5CC6">
        <w:rPr>
          <w:rFonts w:ascii="Monaco" w:hAnsi="Monaco" w:cs="Courier New"/>
          <w:color w:val="055BE0"/>
          <w:sz w:val="21"/>
          <w:szCs w:val="21"/>
        </w:rPr>
        <w:t>.</w:t>
      </w:r>
      <w:r w:rsidRPr="00CA5CC6">
        <w:rPr>
          <w:rFonts w:ascii="Monaco" w:hAnsi="Monaco" w:cs="Courier New"/>
          <w:sz w:val="21"/>
          <w:szCs w:val="21"/>
        </w:rPr>
        <w:t>flow_from_dataframe(</w:t>
      </w:r>
    </w:p>
    <w:p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train_labels, </w:t>
      </w:r>
    </w:p>
    <w:p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directory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os</w:t>
      </w:r>
      <w:r w:rsidR="00CA5CC6" w:rsidRPr="00CA5CC6">
        <w:rPr>
          <w:rFonts w:ascii="Monaco" w:hAnsi="Monaco" w:cs="Courier New"/>
          <w:color w:val="055BE0"/>
          <w:sz w:val="21"/>
          <w:szCs w:val="21"/>
        </w:rPr>
        <w:t>.</w:t>
      </w:r>
      <w:r w:rsidR="00CA5CC6" w:rsidRPr="00CA5CC6">
        <w:rPr>
          <w:rFonts w:ascii="Monaco" w:hAnsi="Monaco" w:cs="Courier New"/>
          <w:sz w:val="21"/>
          <w:szCs w:val="21"/>
        </w:rPr>
        <w:t>path</w:t>
      </w:r>
      <w:r w:rsidR="00CA5CC6" w:rsidRPr="00CA5CC6">
        <w:rPr>
          <w:rFonts w:ascii="Monaco" w:hAnsi="Monaco" w:cs="Courier New"/>
          <w:color w:val="055BE0"/>
          <w:sz w:val="21"/>
          <w:szCs w:val="21"/>
        </w:rPr>
        <w:t>.</w:t>
      </w:r>
      <w:r w:rsidR="00CA5CC6" w:rsidRPr="00CA5CC6">
        <w:rPr>
          <w:rFonts w:ascii="Monaco" w:hAnsi="Monaco" w:cs="Courier New"/>
          <w:sz w:val="21"/>
          <w:szCs w:val="21"/>
        </w:rPr>
        <w:t>join(CFG</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WORK_DIR, </w:t>
      </w:r>
      <w:r w:rsidR="00CA5CC6" w:rsidRPr="00CA5CC6">
        <w:rPr>
          <w:rFonts w:ascii="Monaco" w:hAnsi="Monaco" w:cs="Courier New"/>
          <w:color w:val="BA2121"/>
          <w:sz w:val="21"/>
          <w:szCs w:val="21"/>
        </w:rPr>
        <w:t>"train_images"</w:t>
      </w:r>
      <w:r w:rsidR="00CA5CC6" w:rsidRPr="00CA5CC6">
        <w:rPr>
          <w:rFonts w:ascii="Monaco" w:hAnsi="Monaco" w:cs="Courier New"/>
          <w:sz w:val="21"/>
          <w:szCs w:val="21"/>
        </w:rPr>
        <w:t>),</w:t>
      </w:r>
    </w:p>
    <w:p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subset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"training"</w:t>
      </w:r>
      <w:r w:rsidR="00CA5CC6" w:rsidRPr="00CA5CC6">
        <w:rPr>
          <w:rFonts w:ascii="Monaco" w:hAnsi="Monaco" w:cs="Courier New"/>
          <w:sz w:val="21"/>
          <w:szCs w:val="21"/>
        </w:rPr>
        <w:t xml:space="preserve">, </w:t>
      </w:r>
    </w:p>
    <w:p w:rsidR="00762918" w:rsidRDefault="00762918" w:rsidP="007629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x_col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"image_id"</w:t>
      </w:r>
      <w:r w:rsidR="00CA5CC6" w:rsidRPr="00CA5CC6">
        <w:rPr>
          <w:rFonts w:ascii="Monaco" w:hAnsi="Monaco" w:cs="Courier New"/>
          <w:sz w:val="21"/>
          <w:szCs w:val="21"/>
        </w:rPr>
        <w:t xml:space="preserve">,y_col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"label"</w:t>
      </w:r>
      <w:r w:rsidR="00CA5CC6" w:rsidRPr="00CA5CC6">
        <w:rPr>
          <w:rFonts w:ascii="Monaco" w:hAnsi="Monaco" w:cs="Courier New"/>
          <w:sz w:val="21"/>
          <w:szCs w:val="21"/>
        </w:rPr>
        <w:t xml:space="preserve">, </w:t>
      </w:r>
    </w:p>
    <w:p w:rsidR="00CA5CC6" w:rsidRPr="00CA5CC6" w:rsidRDefault="00762918"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target_size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(CFG</w:t>
      </w:r>
      <w:r w:rsidR="00CA5CC6" w:rsidRPr="00CA5CC6">
        <w:rPr>
          <w:rFonts w:ascii="Monaco" w:hAnsi="Monaco" w:cs="Courier New"/>
          <w:color w:val="055BE0"/>
          <w:sz w:val="21"/>
          <w:szCs w:val="21"/>
        </w:rPr>
        <w:t>.</w:t>
      </w:r>
      <w:r w:rsidR="00CA5CC6" w:rsidRPr="00CA5CC6">
        <w:rPr>
          <w:rFonts w:ascii="Monaco" w:hAnsi="Monaco" w:cs="Courier New"/>
          <w:sz w:val="21"/>
          <w:szCs w:val="21"/>
        </w:rPr>
        <w:t>TARGET_SIZE, CFG</w:t>
      </w:r>
      <w:r w:rsidR="00CA5CC6" w:rsidRPr="00CA5CC6">
        <w:rPr>
          <w:rFonts w:ascii="Monaco" w:hAnsi="Monaco" w:cs="Courier New"/>
          <w:color w:val="055BE0"/>
          <w:sz w:val="21"/>
          <w:szCs w:val="21"/>
        </w:rPr>
        <w:t>.</w:t>
      </w:r>
      <w:r w:rsidR="00CA5CC6" w:rsidRPr="00CA5CC6">
        <w:rPr>
          <w:rFonts w:ascii="Monaco" w:hAnsi="Monaco" w:cs="Courier New"/>
          <w:sz w:val="21"/>
          <w:szCs w:val="21"/>
        </w:rPr>
        <w:t>TARGET_SIZE),</w:t>
      </w:r>
    </w:p>
    <w:p w:rsidR="00762918" w:rsidRDefault="00CA5CC6"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A5CC6">
        <w:rPr>
          <w:rFonts w:ascii="Monaco" w:hAnsi="Monaco" w:cs="Courier New"/>
          <w:sz w:val="21"/>
          <w:szCs w:val="21"/>
        </w:rPr>
        <w:t xml:space="preserve">       batch_size </w:t>
      </w:r>
      <w:r w:rsidRPr="00CA5CC6">
        <w:rPr>
          <w:rFonts w:ascii="Monaco" w:hAnsi="Monaco" w:cs="Courier New"/>
          <w:color w:val="055BE0"/>
          <w:sz w:val="21"/>
          <w:szCs w:val="21"/>
        </w:rPr>
        <w:t>=</w:t>
      </w:r>
      <w:r w:rsidRPr="00CA5CC6">
        <w:rPr>
          <w:rFonts w:ascii="Monaco" w:hAnsi="Monaco" w:cs="Courier New"/>
          <w:sz w:val="21"/>
          <w:szCs w:val="21"/>
        </w:rPr>
        <w:t xml:space="preserve"> CFG</w:t>
      </w:r>
      <w:r w:rsidRPr="00CA5CC6">
        <w:rPr>
          <w:rFonts w:ascii="Monaco" w:hAnsi="Monaco" w:cs="Courier New"/>
          <w:color w:val="055BE0"/>
          <w:sz w:val="21"/>
          <w:szCs w:val="21"/>
        </w:rPr>
        <w:t>.</w:t>
      </w:r>
      <w:r w:rsidRPr="00CA5CC6">
        <w:rPr>
          <w:rFonts w:ascii="Monaco" w:hAnsi="Monaco" w:cs="Courier New"/>
          <w:sz w:val="21"/>
          <w:szCs w:val="21"/>
        </w:rPr>
        <w:t xml:space="preserve">BATCH_SIZE, </w:t>
      </w:r>
    </w:p>
    <w:p w:rsidR="00CA5CC6" w:rsidRPr="00CA5CC6" w:rsidRDefault="00762918" w:rsidP="00CA5CC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sidR="00CA5CC6" w:rsidRPr="00CA5CC6">
        <w:rPr>
          <w:rFonts w:ascii="Monaco" w:hAnsi="Monaco" w:cs="Courier New"/>
          <w:sz w:val="21"/>
          <w:szCs w:val="21"/>
        </w:rPr>
        <w:t xml:space="preserve">class_mode </w:t>
      </w:r>
      <w:r w:rsidR="00CA5CC6" w:rsidRPr="00CA5CC6">
        <w:rPr>
          <w:rFonts w:ascii="Monaco" w:hAnsi="Monaco" w:cs="Courier New"/>
          <w:color w:val="055BE0"/>
          <w:sz w:val="21"/>
          <w:szCs w:val="21"/>
        </w:rPr>
        <w:t>=</w:t>
      </w:r>
      <w:r w:rsidR="00CA5CC6" w:rsidRPr="00CA5CC6">
        <w:rPr>
          <w:rFonts w:ascii="Monaco" w:hAnsi="Monaco" w:cs="Courier New"/>
          <w:sz w:val="21"/>
          <w:szCs w:val="21"/>
        </w:rPr>
        <w:t xml:space="preserve"> </w:t>
      </w:r>
      <w:r w:rsidR="00CA5CC6" w:rsidRPr="00CA5CC6">
        <w:rPr>
          <w:rFonts w:ascii="Monaco" w:hAnsi="Monaco" w:cs="Courier New"/>
          <w:color w:val="BA2121"/>
          <w:sz w:val="21"/>
          <w:szCs w:val="21"/>
        </w:rPr>
        <w:t>"sparse"</w:t>
      </w:r>
      <w:r w:rsidR="00CA5CC6" w:rsidRPr="00CA5CC6">
        <w:rPr>
          <w:rFonts w:ascii="Monaco" w:hAnsi="Monaco" w:cs="Courier New"/>
          <w:sz w:val="21"/>
          <w:szCs w:val="21"/>
        </w:rPr>
        <w:t>)</w:t>
      </w:r>
    </w:p>
    <w:p w:rsidR="00277063" w:rsidRDefault="00277063">
      <w:pPr>
        <w:pStyle w:val="paragraph"/>
        <w:spacing w:beforeAutospacing="0" w:afterAutospacing="0"/>
        <w:textAlignment w:val="baseline"/>
        <w:rPr>
          <w:rStyle w:val="normaltextrun"/>
          <w:rFonts w:ascii="Calibri" w:hAnsi="Calibri" w:cs="Calibri"/>
        </w:rPr>
      </w:pPr>
    </w:p>
    <w:p w:rsidR="00353A39"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validation_datagen </w:t>
      </w:r>
      <w:r w:rsidRPr="00AE1B5C">
        <w:rPr>
          <w:rFonts w:ascii="Monaco" w:hAnsi="Monaco" w:cs="Courier New"/>
          <w:color w:val="055BE0"/>
          <w:sz w:val="21"/>
          <w:szCs w:val="21"/>
        </w:rPr>
        <w:t>=</w:t>
      </w:r>
      <w:r w:rsidRPr="00AE1B5C">
        <w:rPr>
          <w:rFonts w:ascii="Monaco" w:hAnsi="Monaco" w:cs="Courier New"/>
          <w:sz w:val="21"/>
          <w:szCs w:val="21"/>
        </w:rPr>
        <w:t xml:space="preserve"> ImageDataGenerator(</w:t>
      </w:r>
    </w:p>
    <w:p w:rsidR="00AE1B5C" w:rsidRPr="00AE1B5C" w:rsidRDefault="00353A39"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Pr>
          <w:rFonts w:ascii="Monaco" w:hAnsi="Monaco" w:cs="Courier New"/>
          <w:sz w:val="21"/>
          <w:szCs w:val="21"/>
        </w:rPr>
        <w:tab/>
      </w:r>
      <w:r>
        <w:rPr>
          <w:rFonts w:ascii="Monaco" w:hAnsi="Monaco" w:cs="Courier New"/>
          <w:sz w:val="21"/>
          <w:szCs w:val="21"/>
        </w:rPr>
        <w:tab/>
      </w:r>
      <w:r>
        <w:rPr>
          <w:rFonts w:ascii="Monaco" w:hAnsi="Monaco" w:cs="Courier New"/>
          <w:sz w:val="21"/>
          <w:szCs w:val="21"/>
        </w:rPr>
        <w:tab/>
      </w:r>
      <w:r w:rsidR="00AE1B5C" w:rsidRPr="00AE1B5C">
        <w:rPr>
          <w:rFonts w:ascii="Monaco" w:hAnsi="Monaco" w:cs="Courier New"/>
          <w:sz w:val="21"/>
          <w:szCs w:val="21"/>
        </w:rPr>
        <w:t xml:space="preserve">validation_split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w:t>
      </w:r>
      <w:r w:rsidR="00AE1B5C" w:rsidRPr="00AE1B5C">
        <w:rPr>
          <w:rFonts w:ascii="Monaco" w:hAnsi="Monaco" w:cs="Courier New"/>
          <w:color w:val="666666"/>
          <w:sz w:val="21"/>
          <w:szCs w:val="21"/>
        </w:rPr>
        <w:t>0.2</w:t>
      </w:r>
      <w:r w:rsidR="00AE1B5C" w:rsidRPr="00AE1B5C">
        <w:rPr>
          <w:rFonts w:ascii="Monaco" w:hAnsi="Monaco" w:cs="Courier New"/>
          <w:sz w:val="21"/>
          <w:szCs w:val="21"/>
        </w:rPr>
        <w:t>)</w:t>
      </w:r>
    </w:p>
    <w:p w:rsidR="00AE1B5C" w:rsidRPr="00AE1B5C"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C67E7"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validation_generator </w:t>
      </w:r>
      <w:r w:rsidRPr="00AE1B5C">
        <w:rPr>
          <w:rFonts w:ascii="Monaco" w:hAnsi="Monaco" w:cs="Courier New"/>
          <w:color w:val="055BE0"/>
          <w:sz w:val="21"/>
          <w:szCs w:val="21"/>
        </w:rPr>
        <w:t>=</w:t>
      </w:r>
      <w:r w:rsidRPr="00AE1B5C">
        <w:rPr>
          <w:rFonts w:ascii="Monaco" w:hAnsi="Monaco" w:cs="Courier New"/>
          <w:sz w:val="21"/>
          <w:szCs w:val="21"/>
        </w:rPr>
        <w:t xml:space="preserve"> validation_datagen</w:t>
      </w:r>
      <w:r w:rsidRPr="00AE1B5C">
        <w:rPr>
          <w:rFonts w:ascii="Monaco" w:hAnsi="Monaco" w:cs="Courier New"/>
          <w:color w:val="055BE0"/>
          <w:sz w:val="21"/>
          <w:szCs w:val="21"/>
        </w:rPr>
        <w:t>.</w:t>
      </w:r>
      <w:r w:rsidRPr="00AE1B5C">
        <w:rPr>
          <w:rFonts w:ascii="Monaco" w:hAnsi="Monaco" w:cs="Courier New"/>
          <w:sz w:val="21"/>
          <w:szCs w:val="21"/>
        </w:rPr>
        <w:t>flow_from_dataframe(</w:t>
      </w:r>
    </w:p>
    <w:p w:rsidR="00FC67E7" w:rsidRDefault="00FC67E7"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C67E7" w:rsidRDefault="00FC67E7" w:rsidP="00FC67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132" w:author="BANACHEWICZ, Konrad" w:date="2021-12-21T01:47:00Z"/>
          <w:rFonts w:ascii="Monaco" w:hAnsi="Monaco" w:cs="Courier New"/>
          <w:sz w:val="21"/>
          <w:szCs w:val="21"/>
        </w:rPr>
      </w:pPr>
      <w:r>
        <w:rPr>
          <w:rFonts w:ascii="Monaco" w:hAnsi="Monaco" w:cs="Courier New"/>
          <w:sz w:val="21"/>
          <w:szCs w:val="21"/>
        </w:rPr>
        <w:tab/>
      </w:r>
      <w:r w:rsidR="00AE1B5C" w:rsidRPr="00AE1B5C">
        <w:rPr>
          <w:rFonts w:ascii="Monaco" w:hAnsi="Monaco" w:cs="Courier New"/>
          <w:sz w:val="21"/>
          <w:szCs w:val="21"/>
        </w:rPr>
        <w:t>train_labels,</w:t>
      </w:r>
    </w:p>
    <w:p w:rsidR="00AE1B5C" w:rsidRPr="00AE1B5C" w:rsidRDefault="00FC67E7" w:rsidP="005B06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720"/>
        <w:rPr>
          <w:rFonts w:ascii="Monaco" w:hAnsi="Monaco" w:cs="Courier New"/>
          <w:sz w:val="21"/>
          <w:szCs w:val="21"/>
        </w:rPr>
      </w:pPr>
      <w:ins w:id="133" w:author="BANACHEWICZ, Konrad" w:date="2021-12-21T01:48:00Z">
        <w:r w:rsidRPr="005B069D">
          <w:rPr>
            <w:rFonts w:ascii="Monaco" w:hAnsi="Monaco" w:cs="Courier New"/>
            <w:sz w:val="21"/>
            <w:szCs w:val="21"/>
            <w:lang w:val="en-US"/>
          </w:rPr>
          <w:t xml:space="preserve"> </w:t>
        </w:r>
      </w:ins>
      <w:r w:rsidR="00AE1B5C" w:rsidRPr="00AE1B5C">
        <w:rPr>
          <w:rFonts w:ascii="Monaco" w:hAnsi="Monaco" w:cs="Courier New"/>
          <w:sz w:val="21"/>
          <w:szCs w:val="21"/>
        </w:rPr>
        <w:t xml:space="preserve">directory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os</w:t>
      </w:r>
      <w:r w:rsidR="00AE1B5C" w:rsidRPr="00AE1B5C">
        <w:rPr>
          <w:rFonts w:ascii="Monaco" w:hAnsi="Monaco" w:cs="Courier New"/>
          <w:color w:val="055BE0"/>
          <w:sz w:val="21"/>
          <w:szCs w:val="21"/>
        </w:rPr>
        <w:t>.</w:t>
      </w:r>
      <w:r w:rsidR="00AE1B5C" w:rsidRPr="00AE1B5C">
        <w:rPr>
          <w:rFonts w:ascii="Monaco" w:hAnsi="Monaco" w:cs="Courier New"/>
          <w:sz w:val="21"/>
          <w:szCs w:val="21"/>
        </w:rPr>
        <w:t>path</w:t>
      </w:r>
      <w:r w:rsidR="00AE1B5C" w:rsidRPr="00AE1B5C">
        <w:rPr>
          <w:rFonts w:ascii="Monaco" w:hAnsi="Monaco" w:cs="Courier New"/>
          <w:color w:val="055BE0"/>
          <w:sz w:val="21"/>
          <w:szCs w:val="21"/>
        </w:rPr>
        <w:t>.</w:t>
      </w:r>
      <w:r w:rsidR="00AE1B5C" w:rsidRPr="00AE1B5C">
        <w:rPr>
          <w:rFonts w:ascii="Monaco" w:hAnsi="Monaco" w:cs="Courier New"/>
          <w:sz w:val="21"/>
          <w:szCs w:val="21"/>
        </w:rPr>
        <w:t>join(CFG</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WORK_DIR, </w:t>
      </w:r>
      <w:r w:rsidR="00AE1B5C" w:rsidRPr="00AE1B5C">
        <w:rPr>
          <w:rFonts w:ascii="Monaco" w:hAnsi="Monaco" w:cs="Courier New"/>
          <w:color w:val="BA2121"/>
          <w:sz w:val="21"/>
          <w:szCs w:val="21"/>
        </w:rPr>
        <w:t>"train_images"</w:t>
      </w:r>
      <w:r w:rsidR="00AE1B5C" w:rsidRPr="00AE1B5C">
        <w:rPr>
          <w:rFonts w:ascii="Monaco" w:hAnsi="Monaco" w:cs="Courier New"/>
          <w:sz w:val="21"/>
          <w:szCs w:val="21"/>
        </w:rPr>
        <w:t>),</w:t>
      </w:r>
    </w:p>
    <w:p w:rsidR="00FC67E7"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       subset </w:t>
      </w:r>
      <w:r w:rsidRPr="00AE1B5C">
        <w:rPr>
          <w:rFonts w:ascii="Monaco" w:hAnsi="Monaco" w:cs="Courier New"/>
          <w:color w:val="055BE0"/>
          <w:sz w:val="21"/>
          <w:szCs w:val="21"/>
        </w:rPr>
        <w:t>=</w:t>
      </w:r>
      <w:r w:rsidRPr="00AE1B5C">
        <w:rPr>
          <w:rFonts w:ascii="Monaco" w:hAnsi="Monaco" w:cs="Courier New"/>
          <w:sz w:val="21"/>
          <w:szCs w:val="21"/>
        </w:rPr>
        <w:t xml:space="preserve"> </w:t>
      </w:r>
      <w:r w:rsidRPr="00AE1B5C">
        <w:rPr>
          <w:rFonts w:ascii="Monaco" w:hAnsi="Monaco" w:cs="Courier New"/>
          <w:color w:val="BA2121"/>
          <w:sz w:val="21"/>
          <w:szCs w:val="21"/>
        </w:rPr>
        <w:t>"validation"</w:t>
      </w:r>
      <w:r w:rsidRPr="00AE1B5C">
        <w:rPr>
          <w:rFonts w:ascii="Monaco" w:hAnsi="Monaco" w:cs="Courier New"/>
          <w:sz w:val="21"/>
          <w:szCs w:val="21"/>
        </w:rPr>
        <w:t xml:space="preserve">, </w:t>
      </w:r>
    </w:p>
    <w:p w:rsidR="00FC67E7" w:rsidRDefault="00FC67E7" w:rsidP="00FC67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46E1D">
        <w:rPr>
          <w:rFonts w:ascii="Monaco" w:hAnsi="Monaco" w:cs="Courier New"/>
          <w:sz w:val="21"/>
          <w:szCs w:val="21"/>
          <w:lang w:val="en-US"/>
        </w:rPr>
        <w:t xml:space="preserve">       </w:t>
      </w:r>
      <w:r w:rsidR="00AE1B5C" w:rsidRPr="00AE1B5C">
        <w:rPr>
          <w:rFonts w:ascii="Monaco" w:hAnsi="Monaco" w:cs="Courier New"/>
          <w:sz w:val="21"/>
          <w:szCs w:val="21"/>
        </w:rPr>
        <w:t xml:space="preserve">x_col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w:t>
      </w:r>
      <w:r w:rsidR="00AE1B5C" w:rsidRPr="00AE1B5C">
        <w:rPr>
          <w:rFonts w:ascii="Monaco" w:hAnsi="Monaco" w:cs="Courier New"/>
          <w:color w:val="BA2121"/>
          <w:sz w:val="21"/>
          <w:szCs w:val="21"/>
        </w:rPr>
        <w:t>"image_id"</w:t>
      </w:r>
      <w:r w:rsidR="00AE1B5C" w:rsidRPr="00AE1B5C">
        <w:rPr>
          <w:rFonts w:ascii="Monaco" w:hAnsi="Monaco" w:cs="Courier New"/>
          <w:sz w:val="21"/>
          <w:szCs w:val="21"/>
        </w:rPr>
        <w:t xml:space="preserve">,y_col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w:t>
      </w:r>
      <w:r w:rsidR="00AE1B5C" w:rsidRPr="00AE1B5C">
        <w:rPr>
          <w:rFonts w:ascii="Monaco" w:hAnsi="Monaco" w:cs="Courier New"/>
          <w:color w:val="BA2121"/>
          <w:sz w:val="21"/>
          <w:szCs w:val="21"/>
        </w:rPr>
        <w:t>"label"</w:t>
      </w:r>
      <w:r w:rsidR="00AE1B5C" w:rsidRPr="00AE1B5C">
        <w:rPr>
          <w:rFonts w:ascii="Monaco" w:hAnsi="Monaco" w:cs="Courier New"/>
          <w:sz w:val="21"/>
          <w:szCs w:val="21"/>
        </w:rPr>
        <w:t xml:space="preserve">, </w:t>
      </w:r>
    </w:p>
    <w:p w:rsidR="00AE1B5C" w:rsidRPr="00AE1B5C" w:rsidRDefault="00FC67E7" w:rsidP="00FC67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B069D">
        <w:rPr>
          <w:rFonts w:ascii="Monaco" w:hAnsi="Monaco" w:cs="Courier New"/>
          <w:sz w:val="21"/>
          <w:szCs w:val="21"/>
          <w:lang w:val="en-US"/>
        </w:rPr>
        <w:t xml:space="preserve"> </w:t>
      </w:r>
      <w:r>
        <w:rPr>
          <w:rFonts w:ascii="Monaco" w:hAnsi="Monaco" w:cs="Courier New"/>
          <w:sz w:val="21"/>
          <w:szCs w:val="21"/>
          <w:lang w:val="en-US"/>
        </w:rPr>
        <w:t xml:space="preserve">      </w:t>
      </w:r>
      <w:r w:rsidR="00AE1B5C" w:rsidRPr="00AE1B5C">
        <w:rPr>
          <w:rFonts w:ascii="Monaco" w:hAnsi="Monaco" w:cs="Courier New"/>
          <w:sz w:val="21"/>
          <w:szCs w:val="21"/>
        </w:rPr>
        <w:t xml:space="preserve">target_size </w:t>
      </w:r>
      <w:r w:rsidR="00AE1B5C" w:rsidRPr="00AE1B5C">
        <w:rPr>
          <w:rFonts w:ascii="Monaco" w:hAnsi="Monaco" w:cs="Courier New"/>
          <w:color w:val="055BE0"/>
          <w:sz w:val="21"/>
          <w:szCs w:val="21"/>
        </w:rPr>
        <w:t>=</w:t>
      </w:r>
      <w:r w:rsidR="00AE1B5C" w:rsidRPr="00AE1B5C">
        <w:rPr>
          <w:rFonts w:ascii="Monaco" w:hAnsi="Monaco" w:cs="Courier New"/>
          <w:sz w:val="21"/>
          <w:szCs w:val="21"/>
        </w:rPr>
        <w:t xml:space="preserve"> (CFG</w:t>
      </w:r>
      <w:r w:rsidR="00AE1B5C" w:rsidRPr="00AE1B5C">
        <w:rPr>
          <w:rFonts w:ascii="Monaco" w:hAnsi="Monaco" w:cs="Courier New"/>
          <w:color w:val="055BE0"/>
          <w:sz w:val="21"/>
          <w:szCs w:val="21"/>
        </w:rPr>
        <w:t>.</w:t>
      </w:r>
      <w:r w:rsidR="00AE1B5C" w:rsidRPr="00AE1B5C">
        <w:rPr>
          <w:rFonts w:ascii="Monaco" w:hAnsi="Monaco" w:cs="Courier New"/>
          <w:sz w:val="21"/>
          <w:szCs w:val="21"/>
        </w:rPr>
        <w:t>TARGET_SIZE, CFG</w:t>
      </w:r>
      <w:r w:rsidR="00AE1B5C" w:rsidRPr="00AE1B5C">
        <w:rPr>
          <w:rFonts w:ascii="Monaco" w:hAnsi="Monaco" w:cs="Courier New"/>
          <w:color w:val="055BE0"/>
          <w:sz w:val="21"/>
          <w:szCs w:val="21"/>
        </w:rPr>
        <w:t>.</w:t>
      </w:r>
      <w:r w:rsidR="00AE1B5C" w:rsidRPr="00AE1B5C">
        <w:rPr>
          <w:rFonts w:ascii="Monaco" w:hAnsi="Monaco" w:cs="Courier New"/>
          <w:sz w:val="21"/>
          <w:szCs w:val="21"/>
        </w:rPr>
        <w:t>TARGET_SIZE),</w:t>
      </w:r>
    </w:p>
    <w:p w:rsidR="00AE1B5C" w:rsidRPr="00AE1B5C" w:rsidRDefault="00AE1B5C" w:rsidP="00AE1B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E1B5C">
        <w:rPr>
          <w:rFonts w:ascii="Monaco" w:hAnsi="Monaco" w:cs="Courier New"/>
          <w:sz w:val="21"/>
          <w:szCs w:val="21"/>
        </w:rPr>
        <w:t xml:space="preserve">       batch_size </w:t>
      </w:r>
      <w:r w:rsidRPr="00AE1B5C">
        <w:rPr>
          <w:rFonts w:ascii="Monaco" w:hAnsi="Monaco" w:cs="Courier New"/>
          <w:color w:val="055BE0"/>
          <w:sz w:val="21"/>
          <w:szCs w:val="21"/>
        </w:rPr>
        <w:t>=</w:t>
      </w:r>
      <w:r w:rsidRPr="00AE1B5C">
        <w:rPr>
          <w:rFonts w:ascii="Monaco" w:hAnsi="Monaco" w:cs="Courier New"/>
          <w:sz w:val="21"/>
          <w:szCs w:val="21"/>
        </w:rPr>
        <w:t xml:space="preserve"> CFG</w:t>
      </w:r>
      <w:r w:rsidRPr="00AE1B5C">
        <w:rPr>
          <w:rFonts w:ascii="Monaco" w:hAnsi="Monaco" w:cs="Courier New"/>
          <w:color w:val="055BE0"/>
          <w:sz w:val="21"/>
          <w:szCs w:val="21"/>
        </w:rPr>
        <w:t>.</w:t>
      </w:r>
      <w:r w:rsidRPr="00AE1B5C">
        <w:rPr>
          <w:rFonts w:ascii="Monaco" w:hAnsi="Monaco" w:cs="Courier New"/>
          <w:sz w:val="21"/>
          <w:szCs w:val="21"/>
        </w:rPr>
        <w:t xml:space="preserve">BATCH_SIZE, class_mode </w:t>
      </w:r>
      <w:r w:rsidRPr="00AE1B5C">
        <w:rPr>
          <w:rFonts w:ascii="Monaco" w:hAnsi="Monaco" w:cs="Courier New"/>
          <w:color w:val="055BE0"/>
          <w:sz w:val="21"/>
          <w:szCs w:val="21"/>
        </w:rPr>
        <w:t>=</w:t>
      </w:r>
      <w:r w:rsidRPr="00AE1B5C">
        <w:rPr>
          <w:rFonts w:ascii="Monaco" w:hAnsi="Monaco" w:cs="Courier New"/>
          <w:sz w:val="21"/>
          <w:szCs w:val="21"/>
        </w:rPr>
        <w:t xml:space="preserve"> </w:t>
      </w:r>
      <w:r w:rsidRPr="00AE1B5C">
        <w:rPr>
          <w:rFonts w:ascii="Monaco" w:hAnsi="Monaco" w:cs="Courier New"/>
          <w:color w:val="BA2121"/>
          <w:sz w:val="21"/>
          <w:szCs w:val="21"/>
        </w:rPr>
        <w:t>"sparse"</w:t>
      </w:r>
      <w:r w:rsidRPr="00AE1B5C">
        <w:rPr>
          <w:rFonts w:ascii="Monaco" w:hAnsi="Monaco" w:cs="Courier New"/>
          <w:sz w:val="21"/>
          <w:szCs w:val="21"/>
        </w:rPr>
        <w:t>)</w:t>
      </w:r>
    </w:p>
    <w:p w:rsidR="00FE70D9" w:rsidRPr="00FE70D9" w:rsidRDefault="00FE70D9" w:rsidP="00FE70D9">
      <w:pPr>
        <w:pStyle w:val="FigurePACKT"/>
        <w:jc w:val="left"/>
        <w:rPr>
          <w:rStyle w:val="normaltextrun"/>
          <w:rFonts w:ascii="Calibri" w:hAnsi="Calibri" w:cs="Calibri"/>
          <w:sz w:val="24"/>
          <w:szCs w:val="24"/>
        </w:rPr>
      </w:pPr>
    </w:p>
    <w:p w:rsidR="00FE70D9" w:rsidRPr="00FE70D9" w:rsidRDefault="001E0AC1" w:rsidP="00FE70D9">
      <w:pPr>
        <w:pStyle w:val="FigurePACKT"/>
        <w:jc w:val="left"/>
        <w:rPr>
          <w:rStyle w:val="normaltextrun"/>
          <w:rFonts w:ascii="Calibri" w:hAnsi="Calibri" w:cs="Calibri"/>
          <w:sz w:val="24"/>
          <w:szCs w:val="24"/>
        </w:rPr>
      </w:pPr>
      <w:r>
        <w:rPr>
          <w:rStyle w:val="normaltextrun"/>
          <w:rFonts w:ascii="Calibri" w:hAnsi="Calibri" w:cs="Calibri"/>
          <w:sz w:val="24"/>
          <w:szCs w:val="24"/>
        </w:rPr>
        <w:t xml:space="preserve">With the data </w:t>
      </w:r>
      <w:r w:rsidR="0009486D">
        <w:rPr>
          <w:rStyle w:val="normaltextrun"/>
          <w:rFonts w:ascii="Calibri" w:hAnsi="Calibri" w:cs="Calibri"/>
          <w:sz w:val="24"/>
          <w:szCs w:val="24"/>
        </w:rPr>
        <w:t>structures specified, we can create the mode</w:t>
      </w:r>
      <w:r w:rsidR="001845D7">
        <w:rPr>
          <w:rStyle w:val="normaltextrun"/>
          <w:rFonts w:ascii="Calibri" w:hAnsi="Calibri" w:cs="Calibri"/>
          <w:sz w:val="24"/>
          <w:szCs w:val="24"/>
        </w:rPr>
        <w:t>l:</w:t>
      </w:r>
    </w:p>
    <w:p w:rsidR="00320C8E" w:rsidRDefault="00320C8E">
      <w:pPr>
        <w:rPr>
          <w:rFonts w:ascii="Calibri" w:hAnsi="Calibri" w:cs="Calibri"/>
        </w:rPr>
      </w:pPr>
    </w:p>
    <w:p w:rsidR="00320C8E" w:rsidRPr="00320C8E" w:rsidRDefault="00320C8E" w:rsidP="00320C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20C8E">
        <w:rPr>
          <w:rFonts w:ascii="Monaco" w:hAnsi="Monaco" w:cs="Courier New"/>
          <w:sz w:val="21"/>
          <w:szCs w:val="21"/>
        </w:rPr>
        <w:t xml:space="preserve">model </w:t>
      </w:r>
      <w:r w:rsidRPr="00320C8E">
        <w:rPr>
          <w:rFonts w:ascii="Monaco" w:hAnsi="Monaco" w:cs="Courier New"/>
          <w:color w:val="055BE0"/>
          <w:sz w:val="21"/>
          <w:szCs w:val="21"/>
        </w:rPr>
        <w:t>=</w:t>
      </w:r>
      <w:r w:rsidRPr="00320C8E">
        <w:rPr>
          <w:rFonts w:ascii="Monaco" w:hAnsi="Monaco" w:cs="Courier New"/>
          <w:sz w:val="21"/>
          <w:szCs w:val="21"/>
        </w:rPr>
        <w:t xml:space="preserve"> create_model()</w:t>
      </w:r>
    </w:p>
    <w:p w:rsidR="00320C8E" w:rsidRPr="00320C8E" w:rsidRDefault="00320C8E" w:rsidP="00320C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20C8E">
        <w:rPr>
          <w:rFonts w:ascii="Monaco" w:hAnsi="Monaco" w:cs="Courier New"/>
          <w:sz w:val="21"/>
          <w:szCs w:val="21"/>
        </w:rPr>
        <w:t>model</w:t>
      </w:r>
      <w:r w:rsidRPr="00320C8E">
        <w:rPr>
          <w:rFonts w:ascii="Monaco" w:hAnsi="Monaco" w:cs="Courier New"/>
          <w:color w:val="055BE0"/>
          <w:sz w:val="21"/>
          <w:szCs w:val="21"/>
        </w:rPr>
        <w:t>.</w:t>
      </w:r>
      <w:r w:rsidRPr="00320C8E">
        <w:rPr>
          <w:rFonts w:ascii="Monaco" w:hAnsi="Monaco" w:cs="Courier New"/>
          <w:sz w:val="21"/>
          <w:szCs w:val="21"/>
        </w:rPr>
        <w:t>summary()</w:t>
      </w:r>
    </w:p>
    <w:p w:rsidR="00320C8E" w:rsidRDefault="00320C8E">
      <w:pPr>
        <w:rPr>
          <w:rFonts w:ascii="Calibri" w:hAnsi="Calibri" w:cs="Calibri"/>
        </w:rPr>
      </w:pPr>
    </w:p>
    <w:p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Model: "functional_1"</w:t>
      </w:r>
    </w:p>
    <w:p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__________________________________________________________________________________________________</w:t>
      </w:r>
    </w:p>
    <w:p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 xml:space="preserve">Layer (type)                    Output Shape         Param #     Connected to                     </w:t>
      </w:r>
    </w:p>
    <w:p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w:t>
      </w:r>
    </w:p>
    <w:p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463937">
        <w:rPr>
          <w:rFonts w:ascii="Monaco" w:hAnsi="Monaco" w:cs="Courier New"/>
          <w:sz w:val="21"/>
          <w:szCs w:val="21"/>
        </w:rPr>
        <w:t xml:space="preserve">input_1 (InputLayer)            [(None, 512, 512, 3) 0                                            </w:t>
      </w:r>
    </w:p>
    <w:p w:rsidR="001F105A" w:rsidRPr="00463937" w:rsidRDefault="001F105A" w:rsidP="001F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color w:val="FFFFFF" w:themeColor="background1"/>
          <w:sz w:val="21"/>
          <w:szCs w:val="21"/>
        </w:rPr>
      </w:pPr>
      <w:r w:rsidRPr="00463937">
        <w:rPr>
          <w:rFonts w:ascii="Monaco" w:hAnsi="Monaco" w:cs="Courier New"/>
          <w:sz w:val="21"/>
          <w:szCs w:val="21"/>
        </w:rPr>
        <w:t>__________________________________________________________________________________________________</w:t>
      </w:r>
    </w:p>
    <w:p w:rsidR="009D7466" w:rsidRPr="00463937" w:rsidRDefault="001F105A" w:rsidP="00463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alibri" w:hAnsi="Calibri" w:cs="Calibri"/>
          <w:color w:val="FFFFFF" w:themeColor="background1"/>
        </w:rPr>
      </w:pPr>
      <w:r w:rsidRPr="00463937">
        <w:rPr>
          <w:rFonts w:ascii="Monaco" w:hAnsi="Monaco" w:cs="Courier New"/>
          <w:color w:val="FFFFFF" w:themeColor="background1"/>
          <w:sz w:val="21"/>
          <w:szCs w:val="21"/>
        </w:rPr>
        <w:t>rescaling (Rescaling)           (None, 512, 512, 3)  0           input_</w:t>
      </w:r>
    </w:p>
    <w:p w:rsidR="00277063" w:rsidRPr="00225A30" w:rsidRDefault="00277063">
      <w:pPr>
        <w:rPr>
          <w:rFonts w:ascii="Calibri" w:hAnsi="Calibri" w:cs="Calibri"/>
        </w:rPr>
      </w:pPr>
    </w:p>
    <w:p w:rsidR="000353D8" w:rsidRPr="00F15B0A" w:rsidRDefault="000353D8" w:rsidP="000353D8">
      <w:pPr>
        <w:rPr>
          <w:rStyle w:val="normaltextrun"/>
          <w:rFonts w:ascii="Calibri" w:hAnsi="Calibri" w:cs="Calibri"/>
          <w:lang w:val="en-US"/>
        </w:rPr>
      </w:pPr>
      <w:r w:rsidRPr="002417AF">
        <w:rPr>
          <w:rStyle w:val="normaltextrun"/>
          <w:rFonts w:ascii="Calibri" w:hAnsi="Calibri" w:cs="Calibri"/>
        </w:rPr>
        <w:t>Once our model is created, we can quickly examine a summary – this is mostly useful for sanity checks, because unless you have a photographic memory, chances are you are not going to remember the layer composition batches of a sophisticated model like EfnetB0.</w:t>
      </w:r>
      <w:r w:rsidRPr="00F15B0A">
        <w:rPr>
          <w:rStyle w:val="normaltextrun"/>
          <w:rFonts w:ascii="Calibri" w:hAnsi="Calibri" w:cs="Calibri"/>
          <w:lang w:val="en-US"/>
        </w:rPr>
        <w:t xml:space="preserve"> </w:t>
      </w:r>
      <w:r>
        <w:rPr>
          <w:rStyle w:val="normaltextrun"/>
          <w:rFonts w:ascii="Calibri" w:hAnsi="Calibri" w:cs="Calibri"/>
          <w:lang w:val="en-US"/>
        </w:rPr>
        <w:t>In practice, you can use the summary to check if the dimensions of output filters are correct or if the parameter counts (trainable on non-trainable) are in line with expectations. For the sake of compactness, we only demonstrate first few lines of the output</w:t>
      </w:r>
      <w:r w:rsidR="008B5331">
        <w:rPr>
          <w:rStyle w:val="normaltextrun"/>
          <w:rFonts w:ascii="Calibri" w:hAnsi="Calibri" w:cs="Calibri"/>
          <w:lang w:val="en-US"/>
        </w:rPr>
        <w:t xml:space="preserve"> – inspecting the architecture diagram for B0 (shown earlier) gives an idea of how long the complete output would be</w:t>
      </w:r>
      <w:r>
        <w:rPr>
          <w:rStyle w:val="normaltextrun"/>
          <w:rFonts w:ascii="Calibri" w:hAnsi="Calibri" w:cs="Calibri"/>
          <w:lang w:val="en-US"/>
        </w:rPr>
        <w:t>.</w:t>
      </w:r>
    </w:p>
    <w:p w:rsidR="00277063" w:rsidRDefault="00277063">
      <w:pPr>
        <w:rPr>
          <w:rFonts w:ascii="Calibri" w:hAnsi="Calibri" w:cs="Calibri"/>
          <w:lang w:val="en-US"/>
        </w:rPr>
      </w:pPr>
    </w:p>
    <w:p w:rsidR="000353D8" w:rsidRPr="002A650F" w:rsidRDefault="000353D8">
      <w:pPr>
        <w:rPr>
          <w:rFonts w:ascii="Calibri" w:hAnsi="Calibri" w:cs="Calibri"/>
          <w:lang w:val="en-US"/>
        </w:rPr>
      </w:pPr>
    </w:p>
    <w:p w:rsidR="0045747B" w:rsidRPr="00D00E36" w:rsidRDefault="00291237" w:rsidP="00832918">
      <w:pPr>
        <w:rPr>
          <w:rStyle w:val="normaltextrun"/>
          <w:rFonts w:ascii="Calibri" w:hAnsi="Calibri" w:cs="Calibri"/>
          <w:lang w:val="en-US"/>
        </w:rPr>
      </w:pPr>
      <w:r w:rsidRPr="002417AF">
        <w:rPr>
          <w:rStyle w:val="normaltextrun"/>
          <w:rFonts w:ascii="Calibri" w:hAnsi="Calibri" w:cs="Calibri"/>
        </w:rPr>
        <w:t>With the above steps taken care of, we can proceed to fitting the model</w:t>
      </w:r>
      <w:r w:rsidR="00A96F6E" w:rsidRPr="006008E3">
        <w:rPr>
          <w:rStyle w:val="normaltextrun"/>
          <w:rFonts w:ascii="Calibri" w:hAnsi="Calibri" w:cs="Calibri"/>
          <w:lang w:val="en-US"/>
        </w:rPr>
        <w:t xml:space="preserve">. </w:t>
      </w:r>
      <w:r w:rsidR="005C7454">
        <w:rPr>
          <w:rStyle w:val="normaltextrun"/>
          <w:rFonts w:ascii="Calibri" w:hAnsi="Calibri" w:cs="Calibri"/>
          <w:lang w:val="en-US"/>
        </w:rPr>
        <w:t>In this step, we can also very conveniently define callbacks:</w:t>
      </w:r>
      <w:r w:rsidR="002A4879">
        <w:rPr>
          <w:rStyle w:val="normaltextrun"/>
          <w:rFonts w:ascii="Calibri" w:hAnsi="Calibri" w:cs="Calibri"/>
          <w:lang w:val="en-US"/>
        </w:rPr>
        <w:t xml:space="preserve"> the first one is model checkpoint. </w:t>
      </w:r>
    </w:p>
    <w:p w:rsidR="005C7454" w:rsidRDefault="005C7454">
      <w:pPr>
        <w:rPr>
          <w:rStyle w:val="normaltextrun"/>
          <w:rFonts w:ascii="Calibri" w:hAnsi="Calibri" w:cs="Calibri"/>
          <w:lang w:val="en-US"/>
        </w:rPr>
      </w:pPr>
    </w:p>
    <w:p w:rsidR="005C7454" w:rsidRDefault="005C7454">
      <w:pPr>
        <w:rPr>
          <w:rStyle w:val="normaltextrun"/>
          <w:rFonts w:ascii="Calibri" w:hAnsi="Calibri" w:cs="Calibri"/>
          <w:lang w:val="en-US"/>
        </w:rPr>
      </w:pPr>
    </w:p>
    <w:p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model_save </w:t>
      </w:r>
      <w:r w:rsidRPr="00A1027B">
        <w:rPr>
          <w:rFonts w:ascii="Monaco" w:hAnsi="Monaco" w:cs="Courier New"/>
          <w:color w:val="055BE0"/>
          <w:sz w:val="21"/>
          <w:szCs w:val="21"/>
        </w:rPr>
        <w:t>=</w:t>
      </w:r>
      <w:r w:rsidRPr="00A1027B">
        <w:rPr>
          <w:rFonts w:ascii="Monaco" w:hAnsi="Monaco" w:cs="Courier New"/>
          <w:sz w:val="21"/>
          <w:szCs w:val="21"/>
        </w:rPr>
        <w:t xml:space="preserve"> ModelCheckpoint(</w:t>
      </w:r>
      <w:r w:rsidRPr="00A1027B">
        <w:rPr>
          <w:rFonts w:ascii="Monaco" w:hAnsi="Monaco" w:cs="Courier New"/>
          <w:color w:val="BB2323"/>
          <w:sz w:val="21"/>
          <w:szCs w:val="21"/>
        </w:rPr>
        <w:t>'./EffNetB0_512_8_best_weights.h5'</w:t>
      </w:r>
      <w:r w:rsidRPr="00A1027B">
        <w:rPr>
          <w:rFonts w:ascii="Monaco" w:hAnsi="Monaco" w:cs="Courier New"/>
          <w:sz w:val="21"/>
          <w:szCs w:val="21"/>
        </w:rPr>
        <w:t xml:space="preserve">, </w:t>
      </w:r>
    </w:p>
    <w:p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save_best_only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3D7E7E"/>
          <w:sz w:val="21"/>
          <w:szCs w:val="21"/>
        </w:rPr>
        <w:t>True</w:t>
      </w:r>
      <w:r w:rsidRPr="00A1027B">
        <w:rPr>
          <w:rFonts w:ascii="Monaco" w:hAnsi="Monaco" w:cs="Courier New"/>
          <w:sz w:val="21"/>
          <w:szCs w:val="21"/>
        </w:rPr>
        <w:t xml:space="preserve">, </w:t>
      </w:r>
    </w:p>
    <w:p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save_weights_only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3D7E7E"/>
          <w:sz w:val="21"/>
          <w:szCs w:val="21"/>
        </w:rPr>
        <w:t>True</w:t>
      </w:r>
      <w:r w:rsidRPr="00A1027B">
        <w:rPr>
          <w:rFonts w:ascii="Monaco" w:hAnsi="Monaco" w:cs="Courier New"/>
          <w:sz w:val="21"/>
          <w:szCs w:val="21"/>
        </w:rPr>
        <w:t>,</w:t>
      </w:r>
    </w:p>
    <w:p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monitor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BB2323"/>
          <w:sz w:val="21"/>
          <w:szCs w:val="21"/>
        </w:rPr>
        <w:t>'val_loss'</w:t>
      </w:r>
      <w:r w:rsidRPr="00A1027B">
        <w:rPr>
          <w:rFonts w:ascii="Monaco" w:hAnsi="Monaco" w:cs="Courier New"/>
          <w:sz w:val="21"/>
          <w:szCs w:val="21"/>
        </w:rPr>
        <w:t xml:space="preserve">, </w:t>
      </w:r>
    </w:p>
    <w:p w:rsidR="00A1027B" w:rsidRPr="00A1027B" w:rsidRDefault="00A1027B" w:rsidP="00A102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1027B">
        <w:rPr>
          <w:rFonts w:ascii="Monaco" w:hAnsi="Monaco" w:cs="Courier New"/>
          <w:sz w:val="21"/>
          <w:szCs w:val="21"/>
        </w:rPr>
        <w:t xml:space="preserve">                             mode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BB2323"/>
          <w:sz w:val="21"/>
          <w:szCs w:val="21"/>
        </w:rPr>
        <w:t>'min'</w:t>
      </w:r>
      <w:r w:rsidRPr="00A1027B">
        <w:rPr>
          <w:rFonts w:ascii="Monaco" w:hAnsi="Monaco" w:cs="Courier New"/>
          <w:sz w:val="21"/>
          <w:szCs w:val="21"/>
        </w:rPr>
        <w:t xml:space="preserve">, verbose </w:t>
      </w:r>
      <w:r w:rsidRPr="00A1027B">
        <w:rPr>
          <w:rFonts w:ascii="Monaco" w:hAnsi="Monaco" w:cs="Courier New"/>
          <w:color w:val="055BE0"/>
          <w:sz w:val="21"/>
          <w:szCs w:val="21"/>
        </w:rPr>
        <w:t>=</w:t>
      </w:r>
      <w:r w:rsidRPr="00A1027B">
        <w:rPr>
          <w:rFonts w:ascii="Monaco" w:hAnsi="Monaco" w:cs="Courier New"/>
          <w:sz w:val="21"/>
          <w:szCs w:val="21"/>
        </w:rPr>
        <w:t xml:space="preserve"> </w:t>
      </w:r>
      <w:r w:rsidRPr="00A1027B">
        <w:rPr>
          <w:rFonts w:ascii="Monaco" w:hAnsi="Monaco" w:cs="Courier New"/>
          <w:color w:val="666666"/>
          <w:sz w:val="21"/>
          <w:szCs w:val="21"/>
        </w:rPr>
        <w:t>1</w:t>
      </w:r>
      <w:r w:rsidRPr="00A1027B">
        <w:rPr>
          <w:rFonts w:ascii="Monaco" w:hAnsi="Monaco" w:cs="Courier New"/>
          <w:sz w:val="21"/>
          <w:szCs w:val="21"/>
        </w:rPr>
        <w:t>)</w:t>
      </w:r>
    </w:p>
    <w:p w:rsidR="00277063" w:rsidRDefault="00277063">
      <w:pPr>
        <w:rPr>
          <w:rFonts w:ascii="Calibri" w:hAnsi="Calibri" w:cs="Calibri"/>
        </w:rPr>
      </w:pPr>
    </w:p>
    <w:p w:rsidR="00C56DE5" w:rsidRDefault="006D0C73" w:rsidP="00C56DE5">
      <w:pPr>
        <w:rPr>
          <w:rStyle w:val="normaltextrun"/>
          <w:rFonts w:ascii="Calibri" w:hAnsi="Calibri" w:cs="Calibri"/>
          <w:lang w:val="en-US"/>
        </w:rPr>
      </w:pPr>
      <w:r>
        <w:rPr>
          <w:rStyle w:val="normaltextrun"/>
          <w:rFonts w:ascii="Calibri" w:hAnsi="Calibri" w:cs="Calibri"/>
          <w:lang w:val="en-US"/>
        </w:rPr>
        <w:t>Typically,</w:t>
      </w:r>
      <w:r w:rsidR="00C56DE5">
        <w:rPr>
          <w:rStyle w:val="normaltextrun"/>
          <w:rFonts w:ascii="Calibri" w:hAnsi="Calibri" w:cs="Calibri"/>
          <w:lang w:val="en-US"/>
        </w:rPr>
        <w:t xml:space="preserve"> we want to re-use a fitted model:</w:t>
      </w:r>
    </w:p>
    <w:p w:rsidR="00C56DE5" w:rsidRPr="006008E3" w:rsidRDefault="00C56DE5" w:rsidP="00C56DE5">
      <w:pPr>
        <w:pStyle w:val="Paragrafoelenco"/>
        <w:numPr>
          <w:ilvl w:val="0"/>
          <w:numId w:val="24"/>
        </w:numPr>
        <w:rPr>
          <w:rFonts w:ascii="Calibri" w:hAnsi="Calibri" w:cs="Calibri"/>
          <w:lang w:val="en-US"/>
        </w:rPr>
      </w:pPr>
      <w:r w:rsidRPr="00D00E36">
        <w:rPr>
          <w:rStyle w:val="normaltextrun"/>
          <w:rFonts w:ascii="Calibri" w:hAnsi="Calibri" w:cs="Calibri"/>
          <w:lang w:val="en-US"/>
        </w:rPr>
        <w:t xml:space="preserve">we can preserve the best set of model weights by setting </w:t>
      </w:r>
      <w:r w:rsidRPr="00D00E36">
        <w:rPr>
          <w:rFonts w:ascii="Monaco" w:hAnsi="Monaco" w:cs="Courier New"/>
          <w:sz w:val="21"/>
          <w:szCs w:val="21"/>
        </w:rPr>
        <w:t>save_best_only</w:t>
      </w:r>
      <w:r w:rsidRPr="006008E3">
        <w:rPr>
          <w:rFonts w:ascii="Monaco" w:hAnsi="Monaco" w:cs="Courier New"/>
          <w:sz w:val="21"/>
          <w:szCs w:val="21"/>
          <w:lang w:val="en-US"/>
        </w:rPr>
        <w:t xml:space="preserve"> </w:t>
      </w:r>
      <w:r w:rsidRPr="00D00E36">
        <w:rPr>
          <w:rFonts w:ascii="Monaco" w:hAnsi="Monaco" w:cs="Courier New"/>
          <w:sz w:val="21"/>
          <w:szCs w:val="21"/>
          <w:lang w:val="en-US"/>
        </w:rPr>
        <w:t>= True</w:t>
      </w:r>
    </w:p>
    <w:p w:rsidR="00C56DE5" w:rsidRDefault="00C56DE5" w:rsidP="00C56DE5">
      <w:pPr>
        <w:pStyle w:val="Paragrafoelenco"/>
        <w:numPr>
          <w:ilvl w:val="0"/>
          <w:numId w:val="24"/>
        </w:numPr>
        <w:rPr>
          <w:rStyle w:val="normaltextrun"/>
          <w:rFonts w:ascii="Calibri" w:hAnsi="Calibri" w:cs="Calibri"/>
          <w:lang w:val="en-US"/>
        </w:rPr>
      </w:pPr>
      <w:r>
        <w:rPr>
          <w:rStyle w:val="normaltextrun"/>
          <w:rFonts w:ascii="Calibri" w:hAnsi="Calibri" w:cs="Calibri"/>
          <w:lang w:val="en-US"/>
        </w:rPr>
        <w:t>we reduce the size of the model by only keeping the weights, instead of the complete set of optimizer state etc.</w:t>
      </w:r>
    </w:p>
    <w:p w:rsidR="00C56DE5" w:rsidRPr="00D00E36" w:rsidRDefault="00C56DE5" w:rsidP="00C56DE5">
      <w:pPr>
        <w:pStyle w:val="Paragrafoelenco"/>
        <w:numPr>
          <w:ilvl w:val="0"/>
          <w:numId w:val="24"/>
        </w:numPr>
        <w:rPr>
          <w:rStyle w:val="normaltextrun"/>
          <w:rFonts w:ascii="Calibri" w:hAnsi="Calibri" w:cs="Calibri"/>
          <w:lang w:val="en-US"/>
        </w:rPr>
      </w:pPr>
      <w:r>
        <w:rPr>
          <w:rStyle w:val="normaltextrun"/>
          <w:rFonts w:ascii="Calibri" w:hAnsi="Calibri" w:cs="Calibri"/>
          <w:lang w:val="en-US"/>
        </w:rPr>
        <w:t>we decide on which model is the optimal by locating a minimum for validation loss</w:t>
      </w:r>
    </w:p>
    <w:p w:rsidR="00A1027B" w:rsidRDefault="00A1027B">
      <w:pPr>
        <w:rPr>
          <w:rFonts w:ascii="Calibri" w:hAnsi="Calibri" w:cs="Calibri"/>
        </w:rPr>
      </w:pPr>
    </w:p>
    <w:p w:rsidR="00C56DE5" w:rsidRPr="008D2B7F" w:rsidRDefault="00C56DE5">
      <w:pPr>
        <w:rPr>
          <w:rFonts w:ascii="Calibri" w:hAnsi="Calibri" w:cs="Calibri"/>
        </w:rPr>
      </w:pPr>
    </w:p>
    <w:p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early_stop </w:t>
      </w:r>
      <w:r w:rsidRPr="006E5FF5">
        <w:rPr>
          <w:rFonts w:ascii="Monaco" w:hAnsi="Monaco" w:cs="Courier New"/>
          <w:color w:val="055BE0"/>
          <w:sz w:val="21"/>
          <w:szCs w:val="21"/>
        </w:rPr>
        <w:t>=</w:t>
      </w:r>
      <w:r w:rsidRPr="006E5FF5">
        <w:rPr>
          <w:rFonts w:ascii="Monaco" w:hAnsi="Monaco" w:cs="Courier New"/>
          <w:sz w:val="21"/>
          <w:szCs w:val="21"/>
        </w:rPr>
        <w:t xml:space="preserve"> EarlyStopping(monitor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'val_loss'</w:t>
      </w:r>
      <w:r w:rsidRPr="006E5FF5">
        <w:rPr>
          <w:rFonts w:ascii="Monaco" w:hAnsi="Monaco" w:cs="Courier New"/>
          <w:sz w:val="21"/>
          <w:szCs w:val="21"/>
        </w:rPr>
        <w:t xml:space="preserve">, min_delta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0.001</w:t>
      </w:r>
      <w:r w:rsidRPr="006E5FF5">
        <w:rPr>
          <w:rFonts w:ascii="Monaco" w:hAnsi="Monaco" w:cs="Courier New"/>
          <w:sz w:val="21"/>
          <w:szCs w:val="21"/>
        </w:rPr>
        <w:t xml:space="preserve">, </w:t>
      </w:r>
    </w:p>
    <w:p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                           patience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5</w:t>
      </w:r>
      <w:r w:rsidRPr="006E5FF5">
        <w:rPr>
          <w:rFonts w:ascii="Monaco" w:hAnsi="Monaco" w:cs="Courier New"/>
          <w:sz w:val="21"/>
          <w:szCs w:val="21"/>
        </w:rPr>
        <w:t xml:space="preserve">, mode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'min'</w:t>
      </w:r>
      <w:r w:rsidRPr="006E5FF5">
        <w:rPr>
          <w:rFonts w:ascii="Monaco" w:hAnsi="Monaco" w:cs="Courier New"/>
          <w:sz w:val="21"/>
          <w:szCs w:val="21"/>
        </w:rPr>
        <w:t xml:space="preserve">, verbose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1</w:t>
      </w:r>
      <w:r w:rsidRPr="006E5FF5">
        <w:rPr>
          <w:rFonts w:ascii="Monaco" w:hAnsi="Monaco" w:cs="Courier New"/>
          <w:sz w:val="21"/>
          <w:szCs w:val="21"/>
        </w:rPr>
        <w:t>,</w:t>
      </w:r>
    </w:p>
    <w:p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                           restore_best_weights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3D7E7E"/>
          <w:sz w:val="21"/>
          <w:szCs w:val="21"/>
        </w:rPr>
        <w:t>True</w:t>
      </w:r>
      <w:r w:rsidRPr="006E5FF5">
        <w:rPr>
          <w:rFonts w:ascii="Monaco" w:hAnsi="Monaco" w:cs="Courier New"/>
          <w:sz w:val="21"/>
          <w:szCs w:val="21"/>
        </w:rPr>
        <w:t>)</w:t>
      </w:r>
    </w:p>
    <w:p w:rsidR="00277063" w:rsidRDefault="00277063">
      <w:pPr>
        <w:rPr>
          <w:rFonts w:ascii="Calibri" w:hAnsi="Calibri" w:cs="Calibri"/>
        </w:rPr>
      </w:pPr>
    </w:p>
    <w:p w:rsidR="006E5FF5" w:rsidRDefault="00BF0DA6">
      <w:pPr>
        <w:rPr>
          <w:rFonts w:ascii="Calibri" w:hAnsi="Calibri" w:cs="Calibri"/>
        </w:rPr>
      </w:pPr>
      <w:r w:rsidRPr="00EE780B">
        <w:rPr>
          <w:rFonts w:ascii="Calibri" w:hAnsi="Calibri" w:cs="Calibri"/>
        </w:rPr>
        <w:t>Next, we see one of the popular methods for preventing overfitting, early stopping: we monitor the performance of the model on the holdout set and stop the algorithm if the metric stops improving for a given number of epochs, in this case 5.</w:t>
      </w:r>
    </w:p>
    <w:p w:rsidR="00BF0DA6" w:rsidRDefault="00BF0DA6">
      <w:pPr>
        <w:rPr>
          <w:rFonts w:ascii="Calibri" w:hAnsi="Calibri" w:cs="Calibri"/>
        </w:rPr>
      </w:pPr>
    </w:p>
    <w:p w:rsidR="006E5FF5" w:rsidRPr="006E5FF5"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6E5FF5">
        <w:rPr>
          <w:rFonts w:ascii="Monaco" w:hAnsi="Monaco" w:cs="Courier New"/>
          <w:sz w:val="21"/>
          <w:szCs w:val="21"/>
        </w:rPr>
        <w:t xml:space="preserve">reduce_lr </w:t>
      </w:r>
      <w:r w:rsidRPr="006E5FF5">
        <w:rPr>
          <w:rFonts w:ascii="Monaco" w:hAnsi="Monaco" w:cs="Courier New"/>
          <w:color w:val="055BE0"/>
          <w:sz w:val="21"/>
          <w:szCs w:val="21"/>
        </w:rPr>
        <w:t>=</w:t>
      </w:r>
      <w:r w:rsidRPr="006E5FF5">
        <w:rPr>
          <w:rFonts w:ascii="Monaco" w:hAnsi="Monaco" w:cs="Courier New"/>
          <w:sz w:val="21"/>
          <w:szCs w:val="21"/>
        </w:rPr>
        <w:t xml:space="preserve"> ReduceLROnPlateau(monitor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BB2323"/>
          <w:sz w:val="21"/>
          <w:szCs w:val="21"/>
        </w:rPr>
        <w:t>'val_loss'</w:t>
      </w:r>
      <w:r w:rsidRPr="006E5FF5">
        <w:rPr>
          <w:rFonts w:ascii="Monaco" w:hAnsi="Monaco" w:cs="Courier New"/>
          <w:sz w:val="21"/>
          <w:szCs w:val="21"/>
        </w:rPr>
        <w:t xml:space="preserve">, factor </w:t>
      </w:r>
      <w:r w:rsidRPr="006E5FF5">
        <w:rPr>
          <w:rFonts w:ascii="Monaco" w:hAnsi="Monaco" w:cs="Courier New"/>
          <w:color w:val="055BE0"/>
          <w:sz w:val="21"/>
          <w:szCs w:val="21"/>
        </w:rPr>
        <w:t>=</w:t>
      </w:r>
      <w:r w:rsidRPr="006E5FF5">
        <w:rPr>
          <w:rFonts w:ascii="Monaco" w:hAnsi="Monaco" w:cs="Courier New"/>
          <w:sz w:val="21"/>
          <w:szCs w:val="21"/>
        </w:rPr>
        <w:t xml:space="preserve"> </w:t>
      </w:r>
      <w:r w:rsidRPr="006E5FF5">
        <w:rPr>
          <w:rFonts w:ascii="Monaco" w:hAnsi="Monaco" w:cs="Courier New"/>
          <w:color w:val="666666"/>
          <w:sz w:val="21"/>
          <w:szCs w:val="21"/>
        </w:rPr>
        <w:t>0.3</w:t>
      </w:r>
      <w:r w:rsidRPr="006E5FF5">
        <w:rPr>
          <w:rFonts w:ascii="Monaco" w:hAnsi="Monaco" w:cs="Courier New"/>
          <w:sz w:val="21"/>
          <w:szCs w:val="21"/>
        </w:rPr>
        <w:t xml:space="preserve">, </w:t>
      </w:r>
    </w:p>
    <w:p w:rsidR="006E5FF5" w:rsidRPr="00EA1E6F" w:rsidRDefault="006E5FF5"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134" w:author="Luca Massaron" w:date="2022-01-09T00:14:00Z">
            <w:rPr>
              <w:rFonts w:ascii="Monaco" w:hAnsi="Monaco" w:cs="Courier New"/>
              <w:sz w:val="21"/>
              <w:szCs w:val="21"/>
            </w:rPr>
          </w:rPrChange>
        </w:rPr>
      </w:pPr>
      <w:r w:rsidRPr="006E5FF5">
        <w:rPr>
          <w:rFonts w:ascii="Monaco" w:hAnsi="Monaco" w:cs="Courier New"/>
          <w:sz w:val="21"/>
          <w:szCs w:val="21"/>
        </w:rPr>
        <w:t xml:space="preserve">                              </w:t>
      </w:r>
      <w:proofErr w:type="spellStart"/>
      <w:r w:rsidR="00FC1AF9" w:rsidRPr="00FC1AF9">
        <w:rPr>
          <w:rFonts w:ascii="Monaco" w:hAnsi="Monaco" w:cs="Courier New"/>
          <w:sz w:val="21"/>
          <w:szCs w:val="21"/>
          <w:lang w:val="it-IT"/>
          <w:rPrChange w:id="135" w:author="Luca Massaron" w:date="2022-01-09T00:14:00Z">
            <w:rPr>
              <w:rFonts w:ascii="Monaco" w:hAnsi="Monaco" w:cs="Courier New"/>
              <w:sz w:val="21"/>
              <w:szCs w:val="21"/>
            </w:rPr>
          </w:rPrChange>
        </w:rPr>
        <w:t>patience</w:t>
      </w:r>
      <w:proofErr w:type="spellEnd"/>
      <w:r w:rsidR="00FC1AF9" w:rsidRPr="00FC1AF9">
        <w:rPr>
          <w:rFonts w:ascii="Monaco" w:hAnsi="Monaco" w:cs="Courier New"/>
          <w:sz w:val="21"/>
          <w:szCs w:val="21"/>
          <w:lang w:val="it-IT"/>
          <w:rPrChange w:id="136" w:author="Luca Massaron" w:date="2022-01-09T00:14:00Z">
            <w:rPr>
              <w:rFonts w:ascii="Monaco" w:hAnsi="Monaco" w:cs="Courier New"/>
              <w:sz w:val="21"/>
              <w:szCs w:val="21"/>
            </w:rPr>
          </w:rPrChange>
        </w:rPr>
        <w:t xml:space="preserve"> </w:t>
      </w:r>
      <w:r w:rsidR="00FC1AF9" w:rsidRPr="00FC1AF9">
        <w:rPr>
          <w:rFonts w:ascii="Monaco" w:hAnsi="Monaco" w:cs="Courier New"/>
          <w:color w:val="055BE0"/>
          <w:sz w:val="21"/>
          <w:szCs w:val="21"/>
          <w:lang w:val="it-IT"/>
          <w:rPrChange w:id="137" w:author="Luca Massaron" w:date="2022-01-09T00:14:00Z">
            <w:rPr>
              <w:rFonts w:ascii="Monaco" w:hAnsi="Monaco" w:cs="Courier New"/>
              <w:color w:val="055BE0"/>
              <w:sz w:val="21"/>
              <w:szCs w:val="21"/>
            </w:rPr>
          </w:rPrChange>
        </w:rPr>
        <w:t>=</w:t>
      </w:r>
      <w:r w:rsidR="00FC1AF9" w:rsidRPr="00FC1AF9">
        <w:rPr>
          <w:rFonts w:ascii="Monaco" w:hAnsi="Monaco" w:cs="Courier New"/>
          <w:sz w:val="21"/>
          <w:szCs w:val="21"/>
          <w:lang w:val="it-IT"/>
          <w:rPrChange w:id="138" w:author="Luca Massaron" w:date="2022-01-09T00:14:00Z">
            <w:rPr>
              <w:rFonts w:ascii="Monaco" w:hAnsi="Monaco" w:cs="Courier New"/>
              <w:sz w:val="21"/>
              <w:szCs w:val="21"/>
            </w:rPr>
          </w:rPrChange>
        </w:rPr>
        <w:t xml:space="preserve"> </w:t>
      </w:r>
      <w:r w:rsidR="00FC1AF9" w:rsidRPr="00FC1AF9">
        <w:rPr>
          <w:rFonts w:ascii="Monaco" w:hAnsi="Monaco" w:cs="Courier New"/>
          <w:color w:val="666666"/>
          <w:sz w:val="21"/>
          <w:szCs w:val="21"/>
          <w:lang w:val="it-IT"/>
          <w:rPrChange w:id="139" w:author="Luca Massaron" w:date="2022-01-09T00:14:00Z">
            <w:rPr>
              <w:rFonts w:ascii="Monaco" w:hAnsi="Monaco" w:cs="Courier New"/>
              <w:color w:val="666666"/>
              <w:sz w:val="21"/>
              <w:szCs w:val="21"/>
            </w:rPr>
          </w:rPrChange>
        </w:rPr>
        <w:t>2</w:t>
      </w:r>
      <w:r w:rsidR="00FC1AF9" w:rsidRPr="00FC1AF9">
        <w:rPr>
          <w:rFonts w:ascii="Monaco" w:hAnsi="Monaco" w:cs="Courier New"/>
          <w:sz w:val="21"/>
          <w:szCs w:val="21"/>
          <w:lang w:val="it-IT"/>
          <w:rPrChange w:id="140" w:author="Luca Massaron" w:date="2022-01-09T00:14:00Z">
            <w:rPr>
              <w:rFonts w:ascii="Monaco" w:hAnsi="Monaco" w:cs="Courier New"/>
              <w:sz w:val="21"/>
              <w:szCs w:val="21"/>
            </w:rPr>
          </w:rPrChange>
        </w:rPr>
        <w:t xml:space="preserve">, </w:t>
      </w:r>
      <w:proofErr w:type="spellStart"/>
      <w:r w:rsidR="00FC1AF9" w:rsidRPr="00FC1AF9">
        <w:rPr>
          <w:rFonts w:ascii="Monaco" w:hAnsi="Monaco" w:cs="Courier New"/>
          <w:sz w:val="21"/>
          <w:szCs w:val="21"/>
          <w:lang w:val="it-IT"/>
          <w:rPrChange w:id="141" w:author="Luca Massaron" w:date="2022-01-09T00:14:00Z">
            <w:rPr>
              <w:rFonts w:ascii="Monaco" w:hAnsi="Monaco" w:cs="Courier New"/>
              <w:sz w:val="21"/>
              <w:szCs w:val="21"/>
            </w:rPr>
          </w:rPrChange>
        </w:rPr>
        <w:t>min_delta</w:t>
      </w:r>
      <w:proofErr w:type="spellEnd"/>
      <w:r w:rsidR="00FC1AF9" w:rsidRPr="00FC1AF9">
        <w:rPr>
          <w:rFonts w:ascii="Monaco" w:hAnsi="Monaco" w:cs="Courier New"/>
          <w:sz w:val="21"/>
          <w:szCs w:val="21"/>
          <w:lang w:val="it-IT"/>
          <w:rPrChange w:id="142" w:author="Luca Massaron" w:date="2022-01-09T00:14:00Z">
            <w:rPr>
              <w:rFonts w:ascii="Monaco" w:hAnsi="Monaco" w:cs="Courier New"/>
              <w:sz w:val="21"/>
              <w:szCs w:val="21"/>
            </w:rPr>
          </w:rPrChange>
        </w:rPr>
        <w:t xml:space="preserve"> </w:t>
      </w:r>
      <w:r w:rsidR="00FC1AF9" w:rsidRPr="00FC1AF9">
        <w:rPr>
          <w:rFonts w:ascii="Monaco" w:hAnsi="Monaco" w:cs="Courier New"/>
          <w:color w:val="055BE0"/>
          <w:sz w:val="21"/>
          <w:szCs w:val="21"/>
          <w:lang w:val="it-IT"/>
          <w:rPrChange w:id="143" w:author="Luca Massaron" w:date="2022-01-09T00:14:00Z">
            <w:rPr>
              <w:rFonts w:ascii="Monaco" w:hAnsi="Monaco" w:cs="Courier New"/>
              <w:color w:val="055BE0"/>
              <w:sz w:val="21"/>
              <w:szCs w:val="21"/>
            </w:rPr>
          </w:rPrChange>
        </w:rPr>
        <w:t>=</w:t>
      </w:r>
      <w:r w:rsidR="00FC1AF9" w:rsidRPr="00FC1AF9">
        <w:rPr>
          <w:rFonts w:ascii="Monaco" w:hAnsi="Monaco" w:cs="Courier New"/>
          <w:sz w:val="21"/>
          <w:szCs w:val="21"/>
          <w:lang w:val="it-IT"/>
          <w:rPrChange w:id="144" w:author="Luca Massaron" w:date="2022-01-09T00:14:00Z">
            <w:rPr>
              <w:rFonts w:ascii="Monaco" w:hAnsi="Monaco" w:cs="Courier New"/>
              <w:sz w:val="21"/>
              <w:szCs w:val="21"/>
            </w:rPr>
          </w:rPrChange>
        </w:rPr>
        <w:t xml:space="preserve"> </w:t>
      </w:r>
      <w:r w:rsidR="00FC1AF9" w:rsidRPr="00FC1AF9">
        <w:rPr>
          <w:rFonts w:ascii="Monaco" w:hAnsi="Monaco" w:cs="Courier New"/>
          <w:color w:val="666666"/>
          <w:sz w:val="21"/>
          <w:szCs w:val="21"/>
          <w:lang w:val="it-IT"/>
          <w:rPrChange w:id="145" w:author="Luca Massaron" w:date="2022-01-09T00:14:00Z">
            <w:rPr>
              <w:rFonts w:ascii="Monaco" w:hAnsi="Monaco" w:cs="Courier New"/>
              <w:color w:val="666666"/>
              <w:sz w:val="21"/>
              <w:szCs w:val="21"/>
            </w:rPr>
          </w:rPrChange>
        </w:rPr>
        <w:t>0.001</w:t>
      </w:r>
      <w:r w:rsidR="00FC1AF9" w:rsidRPr="00FC1AF9">
        <w:rPr>
          <w:rFonts w:ascii="Monaco" w:hAnsi="Monaco" w:cs="Courier New"/>
          <w:sz w:val="21"/>
          <w:szCs w:val="21"/>
          <w:lang w:val="it-IT"/>
          <w:rPrChange w:id="146" w:author="Luca Massaron" w:date="2022-01-09T00:14:00Z">
            <w:rPr>
              <w:rFonts w:ascii="Monaco" w:hAnsi="Monaco" w:cs="Courier New"/>
              <w:sz w:val="21"/>
              <w:szCs w:val="21"/>
            </w:rPr>
          </w:rPrChange>
        </w:rPr>
        <w:t xml:space="preserve">, </w:t>
      </w:r>
    </w:p>
    <w:p w:rsidR="006E5FF5" w:rsidRPr="00C552A7" w:rsidRDefault="00FC1AF9" w:rsidP="006E5FF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Change w:id="147" w:author="Luca Massaron" w:date="2022-01-09T00:32:00Z">
            <w:rPr>
              <w:rFonts w:ascii="Monaco" w:hAnsi="Monaco" w:cs="Courier New"/>
              <w:sz w:val="21"/>
              <w:szCs w:val="21"/>
            </w:rPr>
          </w:rPrChange>
        </w:rPr>
      </w:pPr>
      <w:r w:rsidRPr="00FC1AF9">
        <w:rPr>
          <w:rFonts w:ascii="Monaco" w:hAnsi="Monaco" w:cs="Courier New"/>
          <w:sz w:val="21"/>
          <w:szCs w:val="21"/>
          <w:lang w:val="it-IT"/>
          <w:rPrChange w:id="148" w:author="Luca Massaron" w:date="2022-01-09T00:14:00Z">
            <w:rPr>
              <w:rFonts w:ascii="Monaco" w:hAnsi="Monaco" w:cs="Courier New"/>
              <w:sz w:val="21"/>
              <w:szCs w:val="21"/>
            </w:rPr>
          </w:rPrChange>
        </w:rPr>
        <w:t xml:space="preserve">                              </w:t>
      </w:r>
      <w:proofErr w:type="gramStart"/>
      <w:r w:rsidRPr="00C552A7">
        <w:rPr>
          <w:rFonts w:ascii="Monaco" w:hAnsi="Monaco" w:cs="Courier New"/>
          <w:sz w:val="21"/>
          <w:szCs w:val="21"/>
          <w:lang w:val="en-US"/>
          <w:rPrChange w:id="149" w:author="Luca Massaron" w:date="2022-01-09T00:32:00Z">
            <w:rPr>
              <w:rFonts w:ascii="Monaco" w:hAnsi="Monaco" w:cs="Courier New"/>
              <w:sz w:val="21"/>
              <w:szCs w:val="21"/>
            </w:rPr>
          </w:rPrChange>
        </w:rPr>
        <w:t>mode</w:t>
      </w:r>
      <w:proofErr w:type="gramEnd"/>
      <w:r w:rsidRPr="00C552A7">
        <w:rPr>
          <w:rFonts w:ascii="Monaco" w:hAnsi="Monaco" w:cs="Courier New"/>
          <w:sz w:val="21"/>
          <w:szCs w:val="21"/>
          <w:lang w:val="en-US"/>
          <w:rPrChange w:id="150" w:author="Luca Massaron" w:date="2022-01-09T00:32:00Z">
            <w:rPr>
              <w:rFonts w:ascii="Monaco" w:hAnsi="Monaco" w:cs="Courier New"/>
              <w:sz w:val="21"/>
              <w:szCs w:val="21"/>
            </w:rPr>
          </w:rPrChange>
        </w:rPr>
        <w:t xml:space="preserve"> </w:t>
      </w:r>
      <w:r w:rsidRPr="00C552A7">
        <w:rPr>
          <w:rFonts w:ascii="Monaco" w:hAnsi="Monaco" w:cs="Courier New"/>
          <w:color w:val="055BE0"/>
          <w:sz w:val="21"/>
          <w:szCs w:val="21"/>
          <w:lang w:val="en-US"/>
          <w:rPrChange w:id="151" w:author="Luca Massaron" w:date="2022-01-09T00:32:00Z">
            <w:rPr>
              <w:rFonts w:ascii="Monaco" w:hAnsi="Monaco" w:cs="Courier New"/>
              <w:color w:val="055BE0"/>
              <w:sz w:val="21"/>
              <w:szCs w:val="21"/>
            </w:rPr>
          </w:rPrChange>
        </w:rPr>
        <w:t>=</w:t>
      </w:r>
      <w:r w:rsidRPr="00C552A7">
        <w:rPr>
          <w:rFonts w:ascii="Monaco" w:hAnsi="Monaco" w:cs="Courier New"/>
          <w:sz w:val="21"/>
          <w:szCs w:val="21"/>
          <w:lang w:val="en-US"/>
          <w:rPrChange w:id="152" w:author="Luca Massaron" w:date="2022-01-09T00:32:00Z">
            <w:rPr>
              <w:rFonts w:ascii="Monaco" w:hAnsi="Monaco" w:cs="Courier New"/>
              <w:sz w:val="21"/>
              <w:szCs w:val="21"/>
            </w:rPr>
          </w:rPrChange>
        </w:rPr>
        <w:t xml:space="preserve"> </w:t>
      </w:r>
      <w:r w:rsidRPr="00C552A7">
        <w:rPr>
          <w:rFonts w:ascii="Monaco" w:hAnsi="Monaco" w:cs="Courier New"/>
          <w:color w:val="BB2323"/>
          <w:sz w:val="21"/>
          <w:szCs w:val="21"/>
          <w:lang w:val="en-US"/>
          <w:rPrChange w:id="153" w:author="Luca Massaron" w:date="2022-01-09T00:32:00Z">
            <w:rPr>
              <w:rFonts w:ascii="Monaco" w:hAnsi="Monaco" w:cs="Courier New"/>
              <w:color w:val="BB2323"/>
              <w:sz w:val="21"/>
              <w:szCs w:val="21"/>
            </w:rPr>
          </w:rPrChange>
        </w:rPr>
        <w:t>'min'</w:t>
      </w:r>
      <w:r w:rsidRPr="00C552A7">
        <w:rPr>
          <w:rFonts w:ascii="Monaco" w:hAnsi="Monaco" w:cs="Courier New"/>
          <w:sz w:val="21"/>
          <w:szCs w:val="21"/>
          <w:lang w:val="en-US"/>
          <w:rPrChange w:id="154" w:author="Luca Massaron" w:date="2022-01-09T00:32:00Z">
            <w:rPr>
              <w:rFonts w:ascii="Monaco" w:hAnsi="Monaco" w:cs="Courier New"/>
              <w:sz w:val="21"/>
              <w:szCs w:val="21"/>
            </w:rPr>
          </w:rPrChange>
        </w:rPr>
        <w:t xml:space="preserve">, verbose </w:t>
      </w:r>
      <w:r w:rsidRPr="00C552A7">
        <w:rPr>
          <w:rFonts w:ascii="Monaco" w:hAnsi="Monaco" w:cs="Courier New"/>
          <w:color w:val="055BE0"/>
          <w:sz w:val="21"/>
          <w:szCs w:val="21"/>
          <w:lang w:val="en-US"/>
          <w:rPrChange w:id="155" w:author="Luca Massaron" w:date="2022-01-09T00:32:00Z">
            <w:rPr>
              <w:rFonts w:ascii="Monaco" w:hAnsi="Monaco" w:cs="Courier New"/>
              <w:color w:val="055BE0"/>
              <w:sz w:val="21"/>
              <w:szCs w:val="21"/>
            </w:rPr>
          </w:rPrChange>
        </w:rPr>
        <w:t>=</w:t>
      </w:r>
      <w:r w:rsidRPr="00C552A7">
        <w:rPr>
          <w:rFonts w:ascii="Monaco" w:hAnsi="Monaco" w:cs="Courier New"/>
          <w:sz w:val="21"/>
          <w:szCs w:val="21"/>
          <w:lang w:val="en-US"/>
          <w:rPrChange w:id="156" w:author="Luca Massaron" w:date="2022-01-09T00:32:00Z">
            <w:rPr>
              <w:rFonts w:ascii="Monaco" w:hAnsi="Monaco" w:cs="Courier New"/>
              <w:sz w:val="21"/>
              <w:szCs w:val="21"/>
            </w:rPr>
          </w:rPrChange>
        </w:rPr>
        <w:t xml:space="preserve"> </w:t>
      </w:r>
      <w:r w:rsidRPr="00C552A7">
        <w:rPr>
          <w:rFonts w:ascii="Monaco" w:hAnsi="Monaco" w:cs="Courier New"/>
          <w:color w:val="666666"/>
          <w:sz w:val="21"/>
          <w:szCs w:val="21"/>
          <w:lang w:val="en-US"/>
          <w:rPrChange w:id="157" w:author="Luca Massaron" w:date="2022-01-09T00:32:00Z">
            <w:rPr>
              <w:rFonts w:ascii="Monaco" w:hAnsi="Monaco" w:cs="Courier New"/>
              <w:color w:val="666666"/>
              <w:sz w:val="21"/>
              <w:szCs w:val="21"/>
            </w:rPr>
          </w:rPrChange>
        </w:rPr>
        <w:t>1</w:t>
      </w:r>
      <w:r w:rsidRPr="00C552A7">
        <w:rPr>
          <w:rFonts w:ascii="Monaco" w:hAnsi="Monaco" w:cs="Courier New"/>
          <w:sz w:val="21"/>
          <w:szCs w:val="21"/>
          <w:lang w:val="en-US"/>
          <w:rPrChange w:id="158" w:author="Luca Massaron" w:date="2022-01-09T00:32:00Z">
            <w:rPr>
              <w:rFonts w:ascii="Monaco" w:hAnsi="Monaco" w:cs="Courier New"/>
              <w:sz w:val="21"/>
              <w:szCs w:val="21"/>
            </w:rPr>
          </w:rPrChange>
        </w:rPr>
        <w:t>)</w:t>
      </w:r>
    </w:p>
    <w:p w:rsidR="006E5FF5" w:rsidRPr="00C552A7" w:rsidRDefault="006E5FF5">
      <w:pPr>
        <w:rPr>
          <w:rFonts w:ascii="Calibri" w:hAnsi="Calibri" w:cs="Calibri"/>
          <w:lang w:val="en-US"/>
          <w:rPrChange w:id="159" w:author="Luca Massaron" w:date="2022-01-09T00:32:00Z">
            <w:rPr>
              <w:rFonts w:ascii="Calibri" w:hAnsi="Calibri" w:cs="Calibri"/>
            </w:rPr>
          </w:rPrChange>
        </w:rPr>
      </w:pPr>
    </w:p>
    <w:p w:rsidR="000E23DF" w:rsidRDefault="00FE7398">
      <w:pPr>
        <w:rPr>
          <w:rFonts w:ascii="Calibri" w:hAnsi="Calibri" w:cs="Calibri"/>
        </w:rPr>
      </w:pPr>
      <w:r w:rsidRPr="009C7FB5">
        <w:rPr>
          <w:rFonts w:ascii="Calibri" w:hAnsi="Calibri" w:cs="Calibri"/>
          <w:lang w:val="en-US"/>
        </w:rPr>
        <w:t>F</w:t>
      </w:r>
      <w:proofErr w:type="spellStart"/>
      <w:r w:rsidR="000E23DF" w:rsidRPr="00EE780B">
        <w:rPr>
          <w:rFonts w:ascii="Calibri" w:hAnsi="Calibri" w:cs="Calibri"/>
        </w:rPr>
        <w:t>inally</w:t>
      </w:r>
      <w:proofErr w:type="spellEnd"/>
      <w:r w:rsidR="000E23DF" w:rsidRPr="00EE780B">
        <w:rPr>
          <w:rFonts w:ascii="Calibri" w:hAnsi="Calibri" w:cs="Calibri"/>
        </w:rPr>
        <w:t>, models often benefit from reducing the learning rate once learning stagnates</w:t>
      </w:r>
      <w:r w:rsidR="009C7FB5" w:rsidRPr="00A609F0">
        <w:rPr>
          <w:rFonts w:ascii="Calibri" w:hAnsi="Calibri" w:cs="Calibri"/>
          <w:lang w:val="en-US"/>
        </w:rPr>
        <w:t xml:space="preserve">; the phenomenon </w:t>
      </w:r>
      <w:proofErr w:type="gramStart"/>
      <w:r w:rsidR="009C7FB5" w:rsidRPr="00A609F0">
        <w:rPr>
          <w:rFonts w:ascii="Calibri" w:hAnsi="Calibri" w:cs="Calibri"/>
          <w:lang w:val="en-US"/>
        </w:rPr>
        <w:t xml:space="preserve">is </w:t>
      </w:r>
      <w:r w:rsidR="00AF702E" w:rsidRPr="00A609F0">
        <w:rPr>
          <w:rFonts w:ascii="Calibri" w:hAnsi="Calibri" w:cs="Calibri"/>
          <w:lang w:val="en-US"/>
        </w:rPr>
        <w:t>related</w:t>
      </w:r>
      <w:proofErr w:type="gramEnd"/>
      <w:r w:rsidR="00AF702E" w:rsidRPr="00A609F0">
        <w:rPr>
          <w:rFonts w:ascii="Calibri" w:hAnsi="Calibri" w:cs="Calibri"/>
          <w:lang w:val="en-US"/>
        </w:rPr>
        <w:t xml:space="preserve"> </w:t>
      </w:r>
      <w:r w:rsidR="00AF702E" w:rsidRPr="00EE780B">
        <w:rPr>
          <w:rFonts w:ascii="Calibri" w:hAnsi="Calibri" w:cs="Calibri"/>
        </w:rPr>
        <w:t>–</w:t>
      </w:r>
      <w:r w:rsidR="000E23DF" w:rsidRPr="00EE780B">
        <w:rPr>
          <w:rFonts w:ascii="Calibri" w:hAnsi="Calibri" w:cs="Calibri"/>
        </w:rPr>
        <w:t xml:space="preserve"> the </w:t>
      </w:r>
      <w:r w:rsidR="000E23DF" w:rsidRPr="00EE780B">
        <w:rPr>
          <w:rStyle w:val="CodeInTextPACKT"/>
          <w:rFonts w:ascii="Calibri" w:hAnsi="Calibri" w:cs="Calibri"/>
        </w:rPr>
        <w:t>ReduceLROnPlateau</w:t>
      </w:r>
      <w:r w:rsidR="000E23DF" w:rsidRPr="00EE780B">
        <w:rPr>
          <w:rFonts w:ascii="Calibri" w:hAnsi="Calibri" w:cs="Calibri"/>
        </w:rPr>
        <w:t xml:space="preserve"> callback monitors the loss on the holdout set and if no improvement is seen for a </w:t>
      </w:r>
      <w:r w:rsidR="000E23DF" w:rsidRPr="00EE780B">
        <w:rPr>
          <w:rStyle w:val="CodeInTextPACKT"/>
          <w:rFonts w:ascii="Calibri" w:hAnsi="Calibri" w:cs="Calibri"/>
        </w:rPr>
        <w:t>patience</w:t>
      </w:r>
      <w:r w:rsidR="000E23DF" w:rsidRPr="00EE780B">
        <w:rPr>
          <w:rFonts w:ascii="Calibri" w:hAnsi="Calibri" w:cs="Calibri"/>
        </w:rPr>
        <w:t xml:space="preserve"> number of epochs, the learning rate is reduced, in this case by a factor of 0.3.</w:t>
      </w:r>
    </w:p>
    <w:p w:rsidR="000E23DF" w:rsidRDefault="000E23DF">
      <w:pPr>
        <w:rPr>
          <w:rFonts w:ascii="Calibri" w:hAnsi="Calibri" w:cs="Calibri"/>
        </w:rPr>
      </w:pPr>
    </w:p>
    <w:p w:rsidR="006E5FF5" w:rsidRDefault="006E5FF5">
      <w:pPr>
        <w:rPr>
          <w:rFonts w:ascii="Calibri" w:hAnsi="Calibri" w:cs="Calibri"/>
        </w:rPr>
      </w:pP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history </w:t>
      </w:r>
      <w:r w:rsidRPr="001358AB">
        <w:rPr>
          <w:rFonts w:ascii="Monaco" w:hAnsi="Monaco" w:cs="Courier New"/>
          <w:color w:val="055BE0"/>
          <w:sz w:val="21"/>
          <w:szCs w:val="21"/>
        </w:rPr>
        <w:t>=</w:t>
      </w:r>
      <w:r w:rsidRPr="001358AB">
        <w:rPr>
          <w:rFonts w:ascii="Monaco" w:hAnsi="Monaco" w:cs="Courier New"/>
          <w:sz w:val="21"/>
          <w:szCs w:val="21"/>
        </w:rPr>
        <w:t xml:space="preserve"> model</w:t>
      </w:r>
      <w:r w:rsidRPr="001358AB">
        <w:rPr>
          <w:rFonts w:ascii="Monaco" w:hAnsi="Monaco" w:cs="Courier New"/>
          <w:color w:val="055BE0"/>
          <w:sz w:val="21"/>
          <w:szCs w:val="21"/>
        </w:rPr>
        <w:t>.</w:t>
      </w:r>
      <w:r w:rsidRPr="001358AB">
        <w:rPr>
          <w:rFonts w:ascii="Monaco" w:hAnsi="Monaco" w:cs="Courier New"/>
          <w:sz w:val="21"/>
          <w:szCs w:val="21"/>
        </w:rPr>
        <w:t>fit(</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train_generator,</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steps_per_epoch </w:t>
      </w:r>
      <w:r w:rsidRPr="001358AB">
        <w:rPr>
          <w:rFonts w:ascii="Monaco" w:hAnsi="Monaco" w:cs="Courier New"/>
          <w:color w:val="055BE0"/>
          <w:sz w:val="21"/>
          <w:szCs w:val="21"/>
        </w:rPr>
        <w:t>=</w:t>
      </w:r>
      <w:r w:rsidRPr="001358AB">
        <w:rPr>
          <w:rFonts w:ascii="Monaco" w:hAnsi="Monaco" w:cs="Courier New"/>
          <w:sz w:val="21"/>
          <w:szCs w:val="21"/>
        </w:rPr>
        <w:t xml:space="preserve"> STEPS_PER_EPOCH,</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epochs </w:t>
      </w:r>
      <w:r w:rsidRPr="001358AB">
        <w:rPr>
          <w:rFonts w:ascii="Monaco" w:hAnsi="Monaco" w:cs="Courier New"/>
          <w:color w:val="055BE0"/>
          <w:sz w:val="21"/>
          <w:szCs w:val="21"/>
        </w:rPr>
        <w:t>=</w:t>
      </w:r>
      <w:r w:rsidRPr="001358AB">
        <w:rPr>
          <w:rFonts w:ascii="Monaco" w:hAnsi="Monaco" w:cs="Courier New"/>
          <w:sz w:val="21"/>
          <w:szCs w:val="21"/>
        </w:rPr>
        <w:t xml:space="preserve"> CFG</w:t>
      </w:r>
      <w:r w:rsidRPr="001358AB">
        <w:rPr>
          <w:rFonts w:ascii="Monaco" w:hAnsi="Monaco" w:cs="Courier New"/>
          <w:color w:val="055BE0"/>
          <w:sz w:val="21"/>
          <w:szCs w:val="21"/>
        </w:rPr>
        <w:t>.</w:t>
      </w:r>
      <w:r w:rsidRPr="001358AB">
        <w:rPr>
          <w:rFonts w:ascii="Monaco" w:hAnsi="Monaco" w:cs="Courier New"/>
          <w:sz w:val="21"/>
          <w:szCs w:val="21"/>
        </w:rPr>
        <w:t>EPOCHS,</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validation_data </w:t>
      </w:r>
      <w:r w:rsidRPr="001358AB">
        <w:rPr>
          <w:rFonts w:ascii="Monaco" w:hAnsi="Monaco" w:cs="Courier New"/>
          <w:color w:val="055BE0"/>
          <w:sz w:val="21"/>
          <w:szCs w:val="21"/>
        </w:rPr>
        <w:t>=</w:t>
      </w:r>
      <w:r w:rsidRPr="001358AB">
        <w:rPr>
          <w:rFonts w:ascii="Monaco" w:hAnsi="Monaco" w:cs="Courier New"/>
          <w:sz w:val="21"/>
          <w:szCs w:val="21"/>
        </w:rPr>
        <w:t xml:space="preserve"> validation_generator,</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validation_steps </w:t>
      </w:r>
      <w:r w:rsidRPr="001358AB">
        <w:rPr>
          <w:rFonts w:ascii="Monaco" w:hAnsi="Monaco" w:cs="Courier New"/>
          <w:color w:val="055BE0"/>
          <w:sz w:val="21"/>
          <w:szCs w:val="21"/>
        </w:rPr>
        <w:t>=</w:t>
      </w:r>
      <w:r w:rsidRPr="001358AB">
        <w:rPr>
          <w:rFonts w:ascii="Monaco" w:hAnsi="Monaco" w:cs="Courier New"/>
          <w:sz w:val="21"/>
          <w:szCs w:val="21"/>
        </w:rPr>
        <w:t xml:space="preserve"> VALIDATION_STEPS,</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 xml:space="preserve">    callbacks </w:t>
      </w:r>
      <w:r w:rsidRPr="001358AB">
        <w:rPr>
          <w:rFonts w:ascii="Monaco" w:hAnsi="Monaco" w:cs="Courier New"/>
          <w:color w:val="055BE0"/>
          <w:sz w:val="21"/>
          <w:szCs w:val="21"/>
        </w:rPr>
        <w:t>=</w:t>
      </w:r>
      <w:r w:rsidRPr="001358AB">
        <w:rPr>
          <w:rFonts w:ascii="Monaco" w:hAnsi="Monaco" w:cs="Courier New"/>
          <w:sz w:val="21"/>
          <w:szCs w:val="21"/>
        </w:rPr>
        <w:t xml:space="preserve"> [model_save, early_stop, reduce_lr]</w:t>
      </w:r>
    </w:p>
    <w:p w:rsidR="001358AB" w:rsidRPr="001358AB" w:rsidRDefault="001358AB" w:rsidP="001358A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358AB">
        <w:rPr>
          <w:rFonts w:ascii="Monaco" w:hAnsi="Monaco" w:cs="Courier New"/>
          <w:sz w:val="21"/>
          <w:szCs w:val="21"/>
        </w:rPr>
        <w:t>)</w:t>
      </w:r>
    </w:p>
    <w:p w:rsidR="006E5FF5" w:rsidRPr="008D2B7F" w:rsidRDefault="006E5FF5">
      <w:pPr>
        <w:rPr>
          <w:rFonts w:ascii="Calibri" w:hAnsi="Calibri" w:cs="Calibri"/>
        </w:rPr>
      </w:pPr>
    </w:p>
    <w:p w:rsidR="00277063" w:rsidRDefault="00AA3C73">
      <w:pPr>
        <w:rPr>
          <w:rFonts w:ascii="Calibri" w:hAnsi="Calibri" w:cs="Calibri"/>
          <w:lang w:val="en-US"/>
        </w:rPr>
      </w:pPr>
      <w:r>
        <w:rPr>
          <w:rFonts w:ascii="Calibri" w:hAnsi="Calibri" w:cs="Calibri"/>
          <w:lang w:val="en-US"/>
        </w:rPr>
        <w:t>Explaining briefly the two parameters not encountered before</w:t>
      </w:r>
      <w:r w:rsidR="00C226F2">
        <w:rPr>
          <w:rFonts w:ascii="Calibri" w:hAnsi="Calibri" w:cs="Calibri"/>
          <w:lang w:val="en-US"/>
        </w:rPr>
        <w:t>:</w:t>
      </w:r>
    </w:p>
    <w:p w:rsidR="00C226F2" w:rsidRDefault="00EB448B" w:rsidP="00262FFC">
      <w:pPr>
        <w:pStyle w:val="Paragrafoelenco"/>
        <w:numPr>
          <w:ilvl w:val="0"/>
          <w:numId w:val="24"/>
        </w:numPr>
        <w:rPr>
          <w:rFonts w:ascii="Calibri" w:hAnsi="Calibri" w:cs="Calibri"/>
          <w:lang w:val="en-US"/>
        </w:rPr>
      </w:pPr>
      <w:r>
        <w:rPr>
          <w:rFonts w:ascii="Calibri" w:hAnsi="Calibri" w:cs="Calibri"/>
          <w:lang w:val="en-US"/>
        </w:rPr>
        <w:t xml:space="preserve">training generator yields </w:t>
      </w:r>
      <w:proofErr w:type="spellStart"/>
      <w:r w:rsidRPr="000B25A6">
        <w:rPr>
          <w:rFonts w:ascii="Calibri" w:hAnsi="Calibri" w:cs="Calibri"/>
          <w:sz w:val="20"/>
          <w:szCs w:val="20"/>
          <w:lang w:val="en-US"/>
        </w:rPr>
        <w:t>steps_per_epoch</w:t>
      </w:r>
      <w:proofErr w:type="spellEnd"/>
      <w:r>
        <w:rPr>
          <w:rFonts w:ascii="Calibri" w:hAnsi="Calibri" w:cs="Calibri"/>
          <w:lang w:val="en-US"/>
        </w:rPr>
        <w:t xml:space="preserve"> batches per training epoch</w:t>
      </w:r>
    </w:p>
    <w:p w:rsidR="00CC1D06" w:rsidRPr="003B671F" w:rsidRDefault="00EB448B" w:rsidP="00511185">
      <w:pPr>
        <w:pStyle w:val="Paragrafoelenco"/>
        <w:numPr>
          <w:ilvl w:val="0"/>
          <w:numId w:val="24"/>
        </w:numPr>
        <w:rPr>
          <w:rFonts w:ascii="Calibri" w:hAnsi="Calibri" w:cs="Calibri"/>
          <w:lang w:val="en-US"/>
        </w:rPr>
      </w:pPr>
      <w:r>
        <w:rPr>
          <w:rFonts w:ascii="Calibri" w:hAnsi="Calibri" w:cs="Calibri"/>
          <w:lang w:val="en-US"/>
        </w:rPr>
        <w:t xml:space="preserve">when the epoch is finished, the validation generator produces </w:t>
      </w:r>
      <w:proofErr w:type="spellStart"/>
      <w:r w:rsidRPr="000B25A6">
        <w:rPr>
          <w:rFonts w:ascii="Calibri" w:hAnsi="Calibri" w:cs="Calibri"/>
          <w:sz w:val="20"/>
          <w:szCs w:val="20"/>
          <w:lang w:val="en-US"/>
        </w:rPr>
        <w:t>validation_steps</w:t>
      </w:r>
      <w:proofErr w:type="spellEnd"/>
      <w:r w:rsidRPr="000B25A6">
        <w:rPr>
          <w:rFonts w:ascii="Calibri" w:hAnsi="Calibri" w:cs="Calibri"/>
          <w:sz w:val="16"/>
          <w:szCs w:val="16"/>
          <w:lang w:val="en-US"/>
        </w:rPr>
        <w:t xml:space="preserve"> </w:t>
      </w:r>
      <w:r>
        <w:rPr>
          <w:rFonts w:ascii="Calibri" w:hAnsi="Calibri" w:cs="Calibri"/>
          <w:lang w:val="en-US"/>
        </w:rPr>
        <w:t>batches</w:t>
      </w:r>
    </w:p>
    <w:p w:rsidR="0050282A" w:rsidRDefault="0050282A" w:rsidP="009840DE">
      <w:pPr>
        <w:pStyle w:val="NormalPACKT"/>
        <w:rPr>
          <w:rFonts w:ascii="Calibri" w:hAnsi="Calibri" w:cs="Calibri"/>
        </w:rPr>
      </w:pPr>
    </w:p>
    <w:p w:rsidR="00277063" w:rsidRDefault="00E172F3" w:rsidP="009840DE">
      <w:pPr>
        <w:pStyle w:val="NormalPACKT"/>
        <w:rPr>
          <w:rFonts w:ascii="Calibri" w:hAnsi="Calibri" w:cs="Calibri"/>
        </w:rPr>
      </w:pPr>
      <w:r>
        <w:rPr>
          <w:rFonts w:ascii="Calibri" w:hAnsi="Calibri" w:cs="Calibri"/>
        </w:rPr>
        <w:t xml:space="preserve">An example output after calling </w:t>
      </w:r>
      <w:proofErr w:type="gramStart"/>
      <w:r>
        <w:rPr>
          <w:rFonts w:ascii="Calibri" w:hAnsi="Calibri" w:cs="Calibri"/>
        </w:rPr>
        <w:t>model.fit(</w:t>
      </w:r>
      <w:proofErr w:type="gramEnd"/>
      <w:r>
        <w:rPr>
          <w:rFonts w:ascii="Calibri" w:hAnsi="Calibri" w:cs="Calibri"/>
        </w:rPr>
        <w:t>) is given below:</w:t>
      </w:r>
    </w:p>
    <w:p w:rsidR="005C035B" w:rsidRPr="00196028" w:rsidRDefault="005C035B" w:rsidP="009840DE">
      <w:pPr>
        <w:pStyle w:val="NormalPACKT"/>
        <w:rPr>
          <w:rFonts w:ascii="Calibri" w:hAnsi="Calibri" w:cs="Calibri"/>
        </w:rPr>
      </w:pPr>
    </w:p>
    <w:p w:rsidR="005C035B" w:rsidRPr="00196028" w:rsidRDefault="005C035B" w:rsidP="005C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96028">
        <w:rPr>
          <w:rFonts w:ascii="Monaco" w:hAnsi="Monaco" w:cs="Courier New"/>
          <w:sz w:val="21"/>
          <w:szCs w:val="21"/>
        </w:rPr>
        <w:t>Epoch 00001: val_loss improved from inf to 0.57514, saving model to ./EffNetB0_512_8_best_weights.h5</w:t>
      </w:r>
    </w:p>
    <w:p w:rsidR="005C035B" w:rsidRPr="00196028" w:rsidRDefault="005C035B" w:rsidP="009840DE">
      <w:pPr>
        <w:pStyle w:val="NormalPACKT"/>
        <w:rPr>
          <w:rFonts w:ascii="Calibri" w:hAnsi="Calibri" w:cs="Calibri"/>
        </w:rPr>
      </w:pPr>
    </w:p>
    <w:p w:rsidR="00277063" w:rsidRDefault="00291237" w:rsidP="00FC2980">
      <w:pPr>
        <w:pStyle w:val="NormalPACKT"/>
        <w:rPr>
          <w:rFonts w:ascii="Calibri" w:hAnsi="Calibri" w:cs="Calibri"/>
          <w:shd w:val="clear" w:color="auto" w:fill="FFFFFF"/>
        </w:rPr>
      </w:pPr>
      <w:r w:rsidRPr="00C3462F">
        <w:rPr>
          <w:rFonts w:ascii="Calibri" w:hAnsi="Calibri" w:cs="Calibri"/>
          <w:shd w:val="clear" w:color="auto" w:fill="FFFFFF"/>
        </w:rPr>
        <w:t>Once a model is fitted, we can examine the activations on a sample image</w:t>
      </w:r>
      <w:r w:rsidR="00FC2980" w:rsidRPr="00C3462F">
        <w:rPr>
          <w:rFonts w:ascii="Calibri" w:hAnsi="Calibri" w:cs="Calibri"/>
          <w:shd w:val="clear" w:color="auto" w:fill="FFFFFF"/>
        </w:rPr>
        <w:t xml:space="preserve"> using the helper function we wrote at the start</w:t>
      </w:r>
      <w:r w:rsidR="00196028">
        <w:rPr>
          <w:rFonts w:ascii="Calibri" w:hAnsi="Calibri" w:cs="Calibri"/>
          <w:shd w:val="clear" w:color="auto" w:fill="FFFFFF"/>
        </w:rPr>
        <w:t xml:space="preserve">. While not necessary for a successful model execution, it can help </w:t>
      </w:r>
      <w:r w:rsidR="006D5770">
        <w:rPr>
          <w:rFonts w:ascii="Calibri" w:hAnsi="Calibri" w:cs="Calibri"/>
          <w:shd w:val="clear" w:color="auto" w:fill="FFFFFF"/>
        </w:rPr>
        <w:t xml:space="preserve">determine what sort of features is our model extracting before applying the </w:t>
      </w:r>
      <w:r w:rsidR="0045126E">
        <w:rPr>
          <w:rFonts w:ascii="Calibri" w:hAnsi="Calibri" w:cs="Calibri"/>
          <w:shd w:val="clear" w:color="auto" w:fill="FFFFFF"/>
        </w:rPr>
        <w:t xml:space="preserve">classification layer at the top. </w:t>
      </w:r>
    </w:p>
    <w:p w:rsidR="000A61E9" w:rsidRDefault="000A61E9" w:rsidP="00FC2980">
      <w:pPr>
        <w:pStyle w:val="NormalPACKT"/>
        <w:rPr>
          <w:rFonts w:ascii="Calibri" w:hAnsi="Calibri" w:cs="Calibri"/>
          <w:shd w:val="clear" w:color="auto" w:fill="FFFFFF"/>
        </w:rPr>
      </w:pPr>
    </w:p>
    <w:p w:rsidR="000A61E9" w:rsidRPr="000A61E9" w:rsidRDefault="000A61E9" w:rsidP="000A61E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61E9">
        <w:rPr>
          <w:rFonts w:ascii="Monaco" w:hAnsi="Monaco" w:cs="Courier New"/>
          <w:sz w:val="21"/>
          <w:szCs w:val="21"/>
        </w:rPr>
        <w:t xml:space="preserve">activation_layer_vis(img_tensor, </w:t>
      </w:r>
      <w:r w:rsidRPr="000A61E9">
        <w:rPr>
          <w:rFonts w:ascii="Monaco" w:hAnsi="Monaco" w:cs="Courier New"/>
          <w:color w:val="666666"/>
          <w:sz w:val="21"/>
          <w:szCs w:val="21"/>
        </w:rPr>
        <w:t>0</w:t>
      </w:r>
      <w:r w:rsidRPr="000A61E9">
        <w:rPr>
          <w:rFonts w:ascii="Monaco" w:hAnsi="Monaco" w:cs="Courier New"/>
          <w:sz w:val="21"/>
          <w:szCs w:val="21"/>
        </w:rPr>
        <w:t>)</w:t>
      </w:r>
    </w:p>
    <w:p w:rsidR="000A61E9" w:rsidRDefault="000A61E9" w:rsidP="00FC2980">
      <w:pPr>
        <w:pStyle w:val="NormalPACKT"/>
        <w:rPr>
          <w:rFonts w:ascii="Calibri" w:hAnsi="Calibri" w:cs="Calibri"/>
          <w:shd w:val="clear" w:color="auto" w:fill="FFFFFF"/>
        </w:rPr>
      </w:pPr>
    </w:p>
    <w:p w:rsidR="00277063" w:rsidRPr="00C3462F" w:rsidRDefault="003C3C12" w:rsidP="000E64AB">
      <w:pPr>
        <w:pStyle w:val="NormalPACKT"/>
        <w:jc w:val="center"/>
      </w:pPr>
      <w:r>
        <w:rPr>
          <w:rFonts w:ascii="Calibri" w:hAnsi="Calibri" w:cs="Calibri"/>
          <w:noProof/>
          <w:shd w:val="clear" w:color="auto" w:fill="FFFFFF"/>
          <w:lang w:val="it-IT" w:eastAsia="ja-JP"/>
        </w:rPr>
        <w:drawing>
          <wp:inline distT="0" distB="0" distL="0" distR="0">
            <wp:extent cx="5029200" cy="1659890"/>
            <wp:effectExtent l="0" t="0" r="0" b="3810"/>
            <wp:docPr id="45" name="Obraz 45" descr="Obraz zawierający tekst, warzywo, kolor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warzywo, kolorowy&#10;&#10;Opis wygenerowany automatycznie"/>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659890"/>
                    </a:xfrm>
                    <a:prstGeom prst="rect">
                      <a:avLst/>
                    </a:prstGeom>
                  </pic:spPr>
                </pic:pic>
              </a:graphicData>
            </a:graphic>
          </wp:inline>
        </w:drawing>
      </w:r>
    </w:p>
    <w:p w:rsidR="003B5B6A" w:rsidRPr="00C3462F" w:rsidRDefault="003B5B6A" w:rsidP="003B5B6A">
      <w:pPr>
        <w:pStyle w:val="FigureCaptionPACKT"/>
        <w:rPr>
          <w:rFonts w:ascii="Calibri" w:hAnsi="Calibri" w:cs="Calibri"/>
        </w:rPr>
      </w:pPr>
      <w:r w:rsidRPr="00C3462F">
        <w:rPr>
          <w:rFonts w:ascii="Calibri" w:hAnsi="Calibri" w:cs="Calibri"/>
        </w:rPr>
        <w:t>Figure 10.</w:t>
      </w:r>
      <w:r w:rsidR="003C3C12">
        <w:rPr>
          <w:rFonts w:ascii="Calibri" w:hAnsi="Calibri" w:cs="Calibri"/>
        </w:rPr>
        <w:t>11</w:t>
      </w:r>
      <w:ins w:id="160" w:author="Lucy Wan" w:date="2021-11-29T14:07:00Z">
        <w:r w:rsidRPr="00C3462F">
          <w:rPr>
            <w:rFonts w:ascii="Calibri" w:hAnsi="Calibri" w:cs="Calibri"/>
          </w:rPr>
          <w:t>:</w:t>
        </w:r>
      </w:ins>
      <w:r w:rsidR="000E64AB">
        <w:rPr>
          <w:rFonts w:ascii="Calibri" w:hAnsi="Calibri" w:cs="Calibri"/>
        </w:rPr>
        <w:t xml:space="preserve"> sample activations from a fitted model</w:t>
      </w:r>
    </w:p>
    <w:p w:rsidR="00277063" w:rsidRDefault="003C6F59" w:rsidP="00F11039">
      <w:pPr>
        <w:pStyle w:val="NormalPACKT"/>
        <w:rPr>
          <w:rFonts w:ascii="Calibri" w:hAnsi="Calibri" w:cs="Calibri"/>
          <w:shd w:val="clear" w:color="auto" w:fill="FFFFFF"/>
        </w:rPr>
      </w:pPr>
      <w:r w:rsidRPr="00C3462F">
        <w:rPr>
          <w:rFonts w:ascii="Calibri" w:hAnsi="Calibri" w:cs="Calibri"/>
          <w:shd w:val="clear" w:color="auto" w:fill="FFFFFF"/>
        </w:rPr>
        <w:t xml:space="preserve">We can </w:t>
      </w:r>
      <w:r w:rsidR="00291237" w:rsidRPr="00C3462F">
        <w:rPr>
          <w:rFonts w:ascii="Calibri" w:hAnsi="Calibri" w:cs="Calibri"/>
          <w:shd w:val="clear" w:color="auto" w:fill="FFFFFF"/>
        </w:rPr>
        <w:t>generate the prediction</w:t>
      </w:r>
      <w:r w:rsidR="000C3AB3" w:rsidRPr="00C3462F">
        <w:rPr>
          <w:rFonts w:ascii="Calibri" w:hAnsi="Calibri" w:cs="Calibri"/>
          <w:shd w:val="clear" w:color="auto" w:fill="FFFFFF"/>
        </w:rPr>
        <w:t>s</w:t>
      </w:r>
      <w:r w:rsidR="001B4C4C" w:rsidRPr="00C3462F">
        <w:rPr>
          <w:rFonts w:ascii="Calibri" w:hAnsi="Calibri" w:cs="Calibri"/>
          <w:shd w:val="clear" w:color="auto" w:fill="FFFFFF"/>
        </w:rPr>
        <w:t xml:space="preserve"> with </w:t>
      </w:r>
      <w:proofErr w:type="spellStart"/>
      <w:proofErr w:type="gramStart"/>
      <w:r w:rsidR="001B4C4C" w:rsidRPr="00C3462F">
        <w:rPr>
          <w:rStyle w:val="CodeInTextPACKT"/>
          <w:rFonts w:ascii="Calibri" w:hAnsi="Calibri" w:cs="Calibri"/>
        </w:rPr>
        <w:t>model.predict</w:t>
      </w:r>
      <w:proofErr w:type="spellEnd"/>
      <w:r w:rsidR="001B4C4C" w:rsidRPr="00C3462F">
        <w:rPr>
          <w:rStyle w:val="CodeInTextPACKT"/>
          <w:rFonts w:ascii="Calibri" w:hAnsi="Calibri" w:cs="Calibri"/>
        </w:rPr>
        <w:t>(</w:t>
      </w:r>
      <w:proofErr w:type="gramEnd"/>
      <w:r w:rsidR="001B4C4C" w:rsidRPr="00C3462F">
        <w:rPr>
          <w:rStyle w:val="CodeInTextPACKT"/>
          <w:rFonts w:ascii="Calibri" w:hAnsi="Calibri" w:cs="Calibri"/>
        </w:rPr>
        <w:t>)</w:t>
      </w:r>
      <w:r w:rsidR="00291237" w:rsidRPr="00C3462F">
        <w:rPr>
          <w:rFonts w:ascii="Calibri" w:hAnsi="Calibri" w:cs="Calibri"/>
          <w:shd w:val="clear" w:color="auto" w:fill="FFFFFF"/>
        </w:rPr>
        <w:t>:</w:t>
      </w:r>
    </w:p>
    <w:p w:rsidR="00B1622D" w:rsidRPr="00B1622D" w:rsidRDefault="00B1622D" w:rsidP="00B162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622D">
        <w:rPr>
          <w:rFonts w:ascii="Monaco" w:hAnsi="Monaco" w:cs="Courier New"/>
          <w:sz w:val="21"/>
          <w:szCs w:val="21"/>
        </w:rPr>
        <w:t xml:space="preserve">ss </w:t>
      </w:r>
      <w:r w:rsidRPr="00B1622D">
        <w:rPr>
          <w:rFonts w:ascii="Monaco" w:hAnsi="Monaco" w:cs="Courier New"/>
          <w:color w:val="055BE0"/>
          <w:sz w:val="21"/>
          <w:szCs w:val="21"/>
        </w:rPr>
        <w:t>=</w:t>
      </w:r>
      <w:r w:rsidRPr="00B1622D">
        <w:rPr>
          <w:rFonts w:ascii="Monaco" w:hAnsi="Monaco" w:cs="Courier New"/>
          <w:sz w:val="21"/>
          <w:szCs w:val="21"/>
        </w:rPr>
        <w:t xml:space="preserve"> pd</w:t>
      </w:r>
      <w:r w:rsidRPr="00B1622D">
        <w:rPr>
          <w:rFonts w:ascii="Monaco" w:hAnsi="Monaco" w:cs="Courier New"/>
          <w:color w:val="055BE0"/>
          <w:sz w:val="21"/>
          <w:szCs w:val="21"/>
        </w:rPr>
        <w:t>.</w:t>
      </w:r>
      <w:r w:rsidRPr="00B1622D">
        <w:rPr>
          <w:rFonts w:ascii="Monaco" w:hAnsi="Monaco" w:cs="Courier New"/>
          <w:sz w:val="21"/>
          <w:szCs w:val="21"/>
        </w:rPr>
        <w:t>read_csv(os</w:t>
      </w:r>
      <w:r w:rsidRPr="00B1622D">
        <w:rPr>
          <w:rFonts w:ascii="Monaco" w:hAnsi="Monaco" w:cs="Courier New"/>
          <w:color w:val="055BE0"/>
          <w:sz w:val="21"/>
          <w:szCs w:val="21"/>
        </w:rPr>
        <w:t>.</w:t>
      </w:r>
      <w:r w:rsidRPr="00B1622D">
        <w:rPr>
          <w:rFonts w:ascii="Monaco" w:hAnsi="Monaco" w:cs="Courier New"/>
          <w:sz w:val="21"/>
          <w:szCs w:val="21"/>
        </w:rPr>
        <w:t>path</w:t>
      </w:r>
      <w:r w:rsidRPr="00B1622D">
        <w:rPr>
          <w:rFonts w:ascii="Monaco" w:hAnsi="Monaco" w:cs="Courier New"/>
          <w:color w:val="055BE0"/>
          <w:sz w:val="21"/>
          <w:szCs w:val="21"/>
        </w:rPr>
        <w:t>.</w:t>
      </w:r>
      <w:r w:rsidRPr="00B1622D">
        <w:rPr>
          <w:rFonts w:ascii="Monaco" w:hAnsi="Monaco" w:cs="Courier New"/>
          <w:sz w:val="21"/>
          <w:szCs w:val="21"/>
        </w:rPr>
        <w:t>join(CFG</w:t>
      </w:r>
      <w:r w:rsidRPr="00B1622D">
        <w:rPr>
          <w:rFonts w:ascii="Monaco" w:hAnsi="Monaco" w:cs="Courier New"/>
          <w:color w:val="055BE0"/>
          <w:sz w:val="21"/>
          <w:szCs w:val="21"/>
        </w:rPr>
        <w:t>.</w:t>
      </w:r>
      <w:r w:rsidRPr="00B1622D">
        <w:rPr>
          <w:rFonts w:ascii="Monaco" w:hAnsi="Monaco" w:cs="Courier New"/>
          <w:sz w:val="21"/>
          <w:szCs w:val="21"/>
        </w:rPr>
        <w:t xml:space="preserve">WORK_DIR, </w:t>
      </w:r>
      <w:r w:rsidRPr="00B1622D">
        <w:rPr>
          <w:rFonts w:ascii="Monaco" w:hAnsi="Monaco" w:cs="Courier New"/>
          <w:color w:val="BA2121"/>
          <w:sz w:val="21"/>
          <w:szCs w:val="21"/>
        </w:rPr>
        <w:t>"sample_submission.csv"</w:t>
      </w:r>
      <w:r w:rsidRPr="00B1622D">
        <w:rPr>
          <w:rFonts w:ascii="Monaco" w:hAnsi="Monaco" w:cs="Courier New"/>
          <w:sz w:val="21"/>
          <w:szCs w:val="21"/>
        </w:rPr>
        <w:t>))</w:t>
      </w:r>
    </w:p>
    <w:p w:rsidR="00E65EC5" w:rsidRDefault="00E65EC5" w:rsidP="00F11039">
      <w:pPr>
        <w:pStyle w:val="NormalPACKT"/>
        <w:rPr>
          <w:rStyle w:val="normaltextrun"/>
          <w:rFonts w:ascii="Calibri" w:hAnsi="Calibri" w:cs="Calibri"/>
        </w:rPr>
      </w:pP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preds </w:t>
      </w:r>
      <w:r w:rsidRPr="00FB44B4">
        <w:rPr>
          <w:rFonts w:ascii="Monaco" w:hAnsi="Monaco" w:cs="Courier New"/>
          <w:color w:val="055BE0"/>
          <w:sz w:val="21"/>
          <w:szCs w:val="21"/>
        </w:rPr>
        <w:t>=</w:t>
      </w:r>
      <w:r w:rsidRPr="00FB44B4">
        <w:rPr>
          <w:rFonts w:ascii="Monaco" w:hAnsi="Monaco" w:cs="Courier New"/>
          <w:sz w:val="21"/>
          <w:szCs w:val="21"/>
        </w:rPr>
        <w:t xml:space="preserve"> []</w:t>
      </w: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color w:val="007B00"/>
          <w:sz w:val="21"/>
          <w:szCs w:val="21"/>
        </w:rPr>
        <w:t>for</w:t>
      </w:r>
      <w:r w:rsidRPr="00FB44B4">
        <w:rPr>
          <w:rFonts w:ascii="Monaco" w:hAnsi="Monaco" w:cs="Courier New"/>
          <w:sz w:val="21"/>
          <w:szCs w:val="21"/>
        </w:rPr>
        <w:t xml:space="preserve"> image_id </w:t>
      </w:r>
      <w:r w:rsidRPr="00FB44B4">
        <w:rPr>
          <w:rFonts w:ascii="Monaco" w:hAnsi="Monaco" w:cs="Courier New"/>
          <w:b/>
          <w:bCs/>
          <w:color w:val="AA22FF"/>
          <w:sz w:val="21"/>
          <w:szCs w:val="21"/>
        </w:rPr>
        <w:t>in</w:t>
      </w:r>
      <w:r w:rsidRPr="00FB44B4">
        <w:rPr>
          <w:rFonts w:ascii="Monaco" w:hAnsi="Monaco" w:cs="Courier New"/>
          <w:sz w:val="21"/>
          <w:szCs w:val="21"/>
        </w:rPr>
        <w:t xml:space="preserve"> ss</w:t>
      </w:r>
      <w:r w:rsidRPr="00FB44B4">
        <w:rPr>
          <w:rFonts w:ascii="Monaco" w:hAnsi="Monaco" w:cs="Courier New"/>
          <w:color w:val="055BE0"/>
          <w:sz w:val="21"/>
          <w:szCs w:val="21"/>
        </w:rPr>
        <w:t>.</w:t>
      </w:r>
      <w:r w:rsidRPr="00FB44B4">
        <w:rPr>
          <w:rFonts w:ascii="Monaco" w:hAnsi="Monaco" w:cs="Courier New"/>
          <w:sz w:val="21"/>
          <w:szCs w:val="21"/>
        </w:rPr>
        <w:t>image_id:</w:t>
      </w: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image </w:t>
      </w:r>
      <w:r w:rsidRPr="00FB44B4">
        <w:rPr>
          <w:rFonts w:ascii="Monaco" w:hAnsi="Monaco" w:cs="Courier New"/>
          <w:color w:val="055BE0"/>
          <w:sz w:val="21"/>
          <w:szCs w:val="21"/>
        </w:rPr>
        <w:t>=</w:t>
      </w:r>
      <w:r w:rsidRPr="00FB44B4">
        <w:rPr>
          <w:rFonts w:ascii="Monaco" w:hAnsi="Monaco" w:cs="Courier New"/>
          <w:sz w:val="21"/>
          <w:szCs w:val="21"/>
        </w:rPr>
        <w:t xml:space="preserve"> Image</w:t>
      </w:r>
      <w:r w:rsidRPr="00FB44B4">
        <w:rPr>
          <w:rFonts w:ascii="Monaco" w:hAnsi="Monaco" w:cs="Courier New"/>
          <w:color w:val="055BE0"/>
          <w:sz w:val="21"/>
          <w:szCs w:val="21"/>
        </w:rPr>
        <w:t>.</w:t>
      </w:r>
      <w:r w:rsidRPr="00FB44B4">
        <w:rPr>
          <w:rFonts w:ascii="Monaco" w:hAnsi="Monaco" w:cs="Courier New"/>
          <w:sz w:val="21"/>
          <w:szCs w:val="21"/>
        </w:rPr>
        <w:t>open(os</w:t>
      </w:r>
      <w:r w:rsidRPr="00FB44B4">
        <w:rPr>
          <w:rFonts w:ascii="Monaco" w:hAnsi="Monaco" w:cs="Courier New"/>
          <w:color w:val="055BE0"/>
          <w:sz w:val="21"/>
          <w:szCs w:val="21"/>
        </w:rPr>
        <w:t>.</w:t>
      </w:r>
      <w:r w:rsidRPr="00FB44B4">
        <w:rPr>
          <w:rFonts w:ascii="Monaco" w:hAnsi="Monaco" w:cs="Courier New"/>
          <w:sz w:val="21"/>
          <w:szCs w:val="21"/>
        </w:rPr>
        <w:t>path</w:t>
      </w:r>
      <w:r w:rsidRPr="00FB44B4">
        <w:rPr>
          <w:rFonts w:ascii="Monaco" w:hAnsi="Monaco" w:cs="Courier New"/>
          <w:color w:val="055BE0"/>
          <w:sz w:val="21"/>
          <w:szCs w:val="21"/>
        </w:rPr>
        <w:t>.</w:t>
      </w:r>
      <w:r w:rsidRPr="00FB44B4">
        <w:rPr>
          <w:rFonts w:ascii="Monaco" w:hAnsi="Monaco" w:cs="Courier New"/>
          <w:sz w:val="21"/>
          <w:szCs w:val="21"/>
        </w:rPr>
        <w:t>join(CFG</w:t>
      </w:r>
      <w:r w:rsidRPr="00FB44B4">
        <w:rPr>
          <w:rFonts w:ascii="Monaco" w:hAnsi="Monaco" w:cs="Courier New"/>
          <w:color w:val="055BE0"/>
          <w:sz w:val="21"/>
          <w:szCs w:val="21"/>
        </w:rPr>
        <w:t>.</w:t>
      </w:r>
      <w:r w:rsidRPr="00FB44B4">
        <w:rPr>
          <w:rFonts w:ascii="Monaco" w:hAnsi="Monaco" w:cs="Courier New"/>
          <w:sz w:val="21"/>
          <w:szCs w:val="21"/>
        </w:rPr>
        <w:t xml:space="preserve">WORK_DIR,  </w:t>
      </w:r>
      <w:r w:rsidRPr="00FB44B4">
        <w:rPr>
          <w:rFonts w:ascii="Monaco" w:hAnsi="Monaco" w:cs="Courier New"/>
          <w:color w:val="BA2121"/>
          <w:sz w:val="21"/>
          <w:szCs w:val="21"/>
        </w:rPr>
        <w:t>"test_images"</w:t>
      </w:r>
      <w:r w:rsidRPr="00FB44B4">
        <w:rPr>
          <w:rFonts w:ascii="Monaco" w:hAnsi="Monaco" w:cs="Courier New"/>
          <w:sz w:val="21"/>
          <w:szCs w:val="21"/>
        </w:rPr>
        <w:t>, image_id))</w:t>
      </w: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image </w:t>
      </w:r>
      <w:r w:rsidRPr="00FB44B4">
        <w:rPr>
          <w:rFonts w:ascii="Monaco" w:hAnsi="Monaco" w:cs="Courier New"/>
          <w:color w:val="055BE0"/>
          <w:sz w:val="21"/>
          <w:szCs w:val="21"/>
        </w:rPr>
        <w:t>=</w:t>
      </w:r>
      <w:r w:rsidRPr="00FB44B4">
        <w:rPr>
          <w:rFonts w:ascii="Monaco" w:hAnsi="Monaco" w:cs="Courier New"/>
          <w:sz w:val="21"/>
          <w:szCs w:val="21"/>
        </w:rPr>
        <w:t xml:space="preserve"> image</w:t>
      </w:r>
      <w:r w:rsidRPr="00FB44B4">
        <w:rPr>
          <w:rFonts w:ascii="Monaco" w:hAnsi="Monaco" w:cs="Courier New"/>
          <w:color w:val="055BE0"/>
          <w:sz w:val="21"/>
          <w:szCs w:val="21"/>
        </w:rPr>
        <w:t>.</w:t>
      </w:r>
      <w:r w:rsidRPr="00FB44B4">
        <w:rPr>
          <w:rFonts w:ascii="Monaco" w:hAnsi="Monaco" w:cs="Courier New"/>
          <w:sz w:val="21"/>
          <w:szCs w:val="21"/>
        </w:rPr>
        <w:t>resize((CFG</w:t>
      </w:r>
      <w:r w:rsidRPr="00FB44B4">
        <w:rPr>
          <w:rFonts w:ascii="Monaco" w:hAnsi="Monaco" w:cs="Courier New"/>
          <w:color w:val="055BE0"/>
          <w:sz w:val="21"/>
          <w:szCs w:val="21"/>
        </w:rPr>
        <w:t>.</w:t>
      </w:r>
      <w:r w:rsidRPr="00FB44B4">
        <w:rPr>
          <w:rFonts w:ascii="Monaco" w:hAnsi="Monaco" w:cs="Courier New"/>
          <w:sz w:val="21"/>
          <w:szCs w:val="21"/>
        </w:rPr>
        <w:t>TARGET_SIZE, CFG</w:t>
      </w:r>
      <w:r w:rsidRPr="00FB44B4">
        <w:rPr>
          <w:rFonts w:ascii="Monaco" w:hAnsi="Monaco" w:cs="Courier New"/>
          <w:color w:val="055BE0"/>
          <w:sz w:val="21"/>
          <w:szCs w:val="21"/>
        </w:rPr>
        <w:t>.</w:t>
      </w:r>
      <w:r w:rsidRPr="00FB44B4">
        <w:rPr>
          <w:rFonts w:ascii="Monaco" w:hAnsi="Monaco" w:cs="Courier New"/>
          <w:sz w:val="21"/>
          <w:szCs w:val="21"/>
        </w:rPr>
        <w:t>TARGET_SIZE))</w:t>
      </w: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image </w:t>
      </w:r>
      <w:r w:rsidRPr="00FB44B4">
        <w:rPr>
          <w:rFonts w:ascii="Monaco" w:hAnsi="Monaco" w:cs="Courier New"/>
          <w:color w:val="055BE0"/>
          <w:sz w:val="21"/>
          <w:szCs w:val="21"/>
        </w:rPr>
        <w:t>=</w:t>
      </w:r>
      <w:r w:rsidRPr="00FB44B4">
        <w:rPr>
          <w:rFonts w:ascii="Monaco" w:hAnsi="Monaco" w:cs="Courier New"/>
          <w:sz w:val="21"/>
          <w:szCs w:val="21"/>
        </w:rPr>
        <w:t xml:space="preserve"> np</w:t>
      </w:r>
      <w:r w:rsidRPr="00FB44B4">
        <w:rPr>
          <w:rFonts w:ascii="Monaco" w:hAnsi="Monaco" w:cs="Courier New"/>
          <w:color w:val="055BE0"/>
          <w:sz w:val="21"/>
          <w:szCs w:val="21"/>
        </w:rPr>
        <w:t>.</w:t>
      </w:r>
      <w:r w:rsidRPr="00FB44B4">
        <w:rPr>
          <w:rFonts w:ascii="Monaco" w:hAnsi="Monaco" w:cs="Courier New"/>
          <w:sz w:val="21"/>
          <w:szCs w:val="21"/>
        </w:rPr>
        <w:t xml:space="preserve">expand_dims(image, axis </w:t>
      </w:r>
      <w:r w:rsidRPr="00FB44B4">
        <w:rPr>
          <w:rFonts w:ascii="Monaco" w:hAnsi="Monaco" w:cs="Courier New"/>
          <w:color w:val="055BE0"/>
          <w:sz w:val="21"/>
          <w:szCs w:val="21"/>
        </w:rPr>
        <w:t>=</w:t>
      </w:r>
      <w:r w:rsidRPr="00FB44B4">
        <w:rPr>
          <w:rFonts w:ascii="Monaco" w:hAnsi="Monaco" w:cs="Courier New"/>
          <w:sz w:val="21"/>
          <w:szCs w:val="21"/>
        </w:rPr>
        <w:t xml:space="preserve"> </w:t>
      </w:r>
      <w:r w:rsidRPr="00FB44B4">
        <w:rPr>
          <w:rFonts w:ascii="Monaco" w:hAnsi="Monaco" w:cs="Courier New"/>
          <w:color w:val="666666"/>
          <w:sz w:val="21"/>
          <w:szCs w:val="21"/>
        </w:rPr>
        <w:t>0</w:t>
      </w:r>
      <w:r w:rsidRPr="00FB44B4">
        <w:rPr>
          <w:rFonts w:ascii="Monaco" w:hAnsi="Monaco" w:cs="Courier New"/>
          <w:sz w:val="21"/>
          <w:szCs w:val="21"/>
        </w:rPr>
        <w:t>)</w:t>
      </w: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 xml:space="preserve">    preds</w:t>
      </w:r>
      <w:r w:rsidRPr="00FB44B4">
        <w:rPr>
          <w:rFonts w:ascii="Monaco" w:hAnsi="Monaco" w:cs="Courier New"/>
          <w:color w:val="055BE0"/>
          <w:sz w:val="21"/>
          <w:szCs w:val="21"/>
        </w:rPr>
        <w:t>.</w:t>
      </w:r>
      <w:r w:rsidRPr="00FB44B4">
        <w:rPr>
          <w:rFonts w:ascii="Monaco" w:hAnsi="Monaco" w:cs="Courier New"/>
          <w:sz w:val="21"/>
          <w:szCs w:val="21"/>
        </w:rPr>
        <w:t>append(np</w:t>
      </w:r>
      <w:r w:rsidRPr="00FB44B4">
        <w:rPr>
          <w:rFonts w:ascii="Monaco" w:hAnsi="Monaco" w:cs="Courier New"/>
          <w:color w:val="055BE0"/>
          <w:sz w:val="21"/>
          <w:szCs w:val="21"/>
        </w:rPr>
        <w:t>.</w:t>
      </w:r>
      <w:r w:rsidRPr="00FB44B4">
        <w:rPr>
          <w:rFonts w:ascii="Monaco" w:hAnsi="Monaco" w:cs="Courier New"/>
          <w:sz w:val="21"/>
          <w:szCs w:val="21"/>
        </w:rPr>
        <w:t>argmax(model</w:t>
      </w:r>
      <w:r w:rsidRPr="00FB44B4">
        <w:rPr>
          <w:rFonts w:ascii="Monaco" w:hAnsi="Monaco" w:cs="Courier New"/>
          <w:color w:val="055BE0"/>
          <w:sz w:val="21"/>
          <w:szCs w:val="21"/>
        </w:rPr>
        <w:t>.</w:t>
      </w:r>
      <w:r w:rsidRPr="00FB44B4">
        <w:rPr>
          <w:rFonts w:ascii="Monaco" w:hAnsi="Monaco" w:cs="Courier New"/>
          <w:sz w:val="21"/>
          <w:szCs w:val="21"/>
        </w:rPr>
        <w:t>predict(image)))</w:t>
      </w: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B44B4" w:rsidRPr="00FB44B4" w:rsidRDefault="00FB44B4" w:rsidP="00FB44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B44B4">
        <w:rPr>
          <w:rFonts w:ascii="Monaco" w:hAnsi="Monaco" w:cs="Courier New"/>
          <w:sz w:val="21"/>
          <w:szCs w:val="21"/>
        </w:rPr>
        <w:t>ss[</w:t>
      </w:r>
      <w:r w:rsidRPr="00FB44B4">
        <w:rPr>
          <w:rFonts w:ascii="Monaco" w:hAnsi="Monaco" w:cs="Courier New"/>
          <w:color w:val="BB2323"/>
          <w:sz w:val="21"/>
          <w:szCs w:val="21"/>
        </w:rPr>
        <w:t>'label'</w:t>
      </w:r>
      <w:r w:rsidRPr="00FB44B4">
        <w:rPr>
          <w:rFonts w:ascii="Monaco" w:hAnsi="Monaco" w:cs="Courier New"/>
          <w:sz w:val="21"/>
          <w:szCs w:val="21"/>
        </w:rPr>
        <w:t xml:space="preserve">] </w:t>
      </w:r>
      <w:r w:rsidRPr="00FB44B4">
        <w:rPr>
          <w:rFonts w:ascii="Monaco" w:hAnsi="Monaco" w:cs="Courier New"/>
          <w:color w:val="055BE0"/>
          <w:sz w:val="21"/>
          <w:szCs w:val="21"/>
        </w:rPr>
        <w:t>=</w:t>
      </w:r>
      <w:r w:rsidRPr="00FB44B4">
        <w:rPr>
          <w:rFonts w:ascii="Monaco" w:hAnsi="Monaco" w:cs="Courier New"/>
          <w:sz w:val="21"/>
          <w:szCs w:val="21"/>
        </w:rPr>
        <w:t xml:space="preserve"> preds</w:t>
      </w:r>
    </w:p>
    <w:p w:rsidR="00B1622D" w:rsidRDefault="00B1622D" w:rsidP="00F11039">
      <w:pPr>
        <w:pStyle w:val="NormalPACKT"/>
        <w:rPr>
          <w:rStyle w:val="normaltextrun"/>
          <w:rFonts w:ascii="Calibri" w:hAnsi="Calibri" w:cs="Calibri"/>
        </w:rPr>
      </w:pPr>
    </w:p>
    <w:p w:rsidR="00FB44B4" w:rsidRDefault="00692E32" w:rsidP="00F11039">
      <w:pPr>
        <w:pStyle w:val="NormalPACKT"/>
        <w:rPr>
          <w:rStyle w:val="normaltextrun"/>
          <w:rFonts w:ascii="Calibri" w:hAnsi="Calibri" w:cs="Calibri"/>
        </w:rPr>
      </w:pPr>
      <w:r w:rsidRPr="00793616">
        <w:rPr>
          <w:rStyle w:val="normaltextrun"/>
          <w:rFonts w:ascii="Calibri" w:hAnsi="Calibri" w:cs="Calibri"/>
        </w:rPr>
        <w:t xml:space="preserve">We build </w:t>
      </w:r>
      <w:r w:rsidR="00EC6944" w:rsidRPr="00793616">
        <w:rPr>
          <w:rStyle w:val="normaltextrun"/>
          <w:rFonts w:ascii="Calibri" w:hAnsi="Calibri" w:cs="Calibri"/>
        </w:rPr>
        <w:t>the predictions by iterating through the list</w:t>
      </w:r>
      <w:r w:rsidR="00D22CC6" w:rsidRPr="00793616">
        <w:rPr>
          <w:rStyle w:val="normaltextrun"/>
          <w:rFonts w:ascii="Calibri" w:hAnsi="Calibri" w:cs="Calibri"/>
        </w:rPr>
        <w:t xml:space="preserve"> of images</w:t>
      </w:r>
      <w:r w:rsidR="00186F46">
        <w:rPr>
          <w:rStyle w:val="normaltextrun"/>
          <w:rFonts w:ascii="Calibri" w:hAnsi="Calibri" w:cs="Calibri"/>
        </w:rPr>
        <w:t xml:space="preserve"> – for each of them, we reshape the image to the required </w:t>
      </w:r>
      <w:r w:rsidR="00563629">
        <w:rPr>
          <w:rStyle w:val="normaltextrun"/>
          <w:rFonts w:ascii="Calibri" w:hAnsi="Calibri" w:cs="Calibri"/>
        </w:rPr>
        <w:t xml:space="preserve">dimensions and pick the channel with the strongest signal (the model predicts class probabilities, of which we pick the largest one with argmax). </w:t>
      </w:r>
      <w:r w:rsidR="00E06F79">
        <w:rPr>
          <w:rStyle w:val="normaltextrun"/>
          <w:rFonts w:ascii="Calibri" w:hAnsi="Calibri" w:cs="Calibri"/>
        </w:rPr>
        <w:t xml:space="preserve">The final predictions are class numbers, in line with the metric </w:t>
      </w:r>
      <w:r w:rsidR="00BC7EB7">
        <w:rPr>
          <w:rStyle w:val="normaltextrun"/>
          <w:rFonts w:ascii="Calibri" w:hAnsi="Calibri" w:cs="Calibri"/>
        </w:rPr>
        <w:t>utilized</w:t>
      </w:r>
      <w:r w:rsidR="00E06F79">
        <w:rPr>
          <w:rStyle w:val="normaltextrun"/>
          <w:rFonts w:ascii="Calibri" w:hAnsi="Calibri" w:cs="Calibri"/>
        </w:rPr>
        <w:t xml:space="preserve"> in the comp.</w:t>
      </w:r>
    </w:p>
    <w:p w:rsidR="00277063" w:rsidRPr="002417AF" w:rsidRDefault="00277063" w:rsidP="000E3FA7">
      <w:pPr>
        <w:pStyle w:val="FigurePACKT"/>
        <w:jc w:val="left"/>
        <w:rPr>
          <w:rStyle w:val="normaltextrun"/>
          <w:rFonts w:ascii="Calibri" w:hAnsi="Calibri" w:cs="Calibri"/>
        </w:rPr>
      </w:pPr>
    </w:p>
    <w:p w:rsidR="00277063" w:rsidRPr="00C3462F" w:rsidRDefault="00291237" w:rsidP="00F11039">
      <w:pPr>
        <w:pStyle w:val="NormalPACKT"/>
        <w:rPr>
          <w:rFonts w:ascii="Calibri" w:hAnsi="Calibri" w:cs="Calibri"/>
        </w:rPr>
      </w:pPr>
      <w:r w:rsidRPr="00C3462F">
        <w:rPr>
          <w:rFonts w:ascii="Calibri" w:hAnsi="Calibri" w:cs="Calibri"/>
          <w:shd w:val="clear" w:color="auto" w:fill="FFFFFF"/>
        </w:rPr>
        <w:t>In this section</w:t>
      </w:r>
      <w:r w:rsidR="00ED053D" w:rsidRPr="00C3462F">
        <w:rPr>
          <w:rFonts w:ascii="Calibri" w:hAnsi="Calibri" w:cs="Calibri"/>
          <w:shd w:val="clear" w:color="auto" w:fill="FFFFFF"/>
        </w:rPr>
        <w:t>,</w:t>
      </w:r>
      <w:r w:rsidRPr="00C3462F">
        <w:rPr>
          <w:rFonts w:ascii="Calibri" w:hAnsi="Calibri" w:cs="Calibri"/>
          <w:shd w:val="clear" w:color="auto" w:fill="FFFFFF"/>
        </w:rPr>
        <w:t xml:space="preserve"> we demonstrate</w:t>
      </w:r>
      <w:r w:rsidR="00647DD3">
        <w:rPr>
          <w:rFonts w:ascii="Calibri" w:hAnsi="Calibri" w:cs="Calibri"/>
          <w:shd w:val="clear" w:color="auto" w:fill="FFFFFF"/>
        </w:rPr>
        <w:t>d</w:t>
      </w:r>
      <w:r w:rsidRPr="00C3462F">
        <w:rPr>
          <w:rFonts w:ascii="Calibri" w:hAnsi="Calibri" w:cs="Calibri"/>
          <w:shd w:val="clear" w:color="auto" w:fill="FFFFFF"/>
        </w:rPr>
        <w:t xml:space="preserve"> a minimal end-to-end pipeline for image classification. Numerous improvements are of course possible (more augmentations, bigger architecture, callbacks customization), but the basic underlying template should provide the reader with a good starting point going forward. </w:t>
      </w:r>
    </w:p>
    <w:p w:rsidR="00277063" w:rsidRDefault="00291237" w:rsidP="00F11039">
      <w:pPr>
        <w:pStyle w:val="NormalPACKT"/>
        <w:rPr>
          <w:rFonts w:ascii="Calibri" w:hAnsi="Calibri" w:cs="Calibri"/>
          <w:shd w:val="clear" w:color="auto" w:fill="FFFFFF"/>
        </w:rPr>
      </w:pPr>
      <w:r w:rsidRPr="00C3462F">
        <w:rPr>
          <w:rFonts w:ascii="Calibri" w:hAnsi="Calibri" w:cs="Calibri"/>
          <w:shd w:val="clear" w:color="auto" w:fill="FFFFFF"/>
        </w:rPr>
        <w:t xml:space="preserve">We move now to a second popular problem in computer vision: </w:t>
      </w:r>
      <w:r w:rsidR="00705DDA">
        <w:rPr>
          <w:rFonts w:ascii="Calibri" w:hAnsi="Calibri" w:cs="Calibri"/>
          <w:shd w:val="clear" w:color="auto" w:fill="FFFFFF"/>
        </w:rPr>
        <w:t>object detection</w:t>
      </w:r>
      <w:r w:rsidRPr="00C3462F">
        <w:rPr>
          <w:rFonts w:ascii="Calibri" w:hAnsi="Calibri" w:cs="Calibri"/>
          <w:shd w:val="clear" w:color="auto" w:fill="FFFFFF"/>
        </w:rPr>
        <w:t xml:space="preserve">. </w:t>
      </w:r>
    </w:p>
    <w:p w:rsidR="00AF388A" w:rsidRDefault="00237833" w:rsidP="00AF388A">
      <w:pPr>
        <w:pStyle w:val="Titolo1"/>
        <w:rPr>
          <w:rStyle w:val="normaltextrun"/>
          <w:rFonts w:ascii="Calibri" w:hAnsi="Calibri" w:cs="Calibri"/>
        </w:rPr>
      </w:pPr>
      <w:r>
        <w:rPr>
          <w:rStyle w:val="normaltextrun"/>
          <w:rFonts w:ascii="Calibri" w:hAnsi="Calibri" w:cs="Calibri"/>
        </w:rPr>
        <w:t>Object</w:t>
      </w:r>
      <w:r w:rsidR="000467CD">
        <w:rPr>
          <w:rStyle w:val="normaltextrun"/>
          <w:rFonts w:ascii="Calibri" w:hAnsi="Calibri" w:cs="Calibri"/>
        </w:rPr>
        <w:t xml:space="preserve"> detection</w:t>
      </w:r>
    </w:p>
    <w:p w:rsidR="003F2007" w:rsidRDefault="003F2007" w:rsidP="00F11039">
      <w:pPr>
        <w:pStyle w:val="NormalPACKT"/>
        <w:rPr>
          <w:rFonts w:ascii="Calibri" w:hAnsi="Calibri" w:cs="Calibri"/>
          <w:shd w:val="clear" w:color="auto" w:fill="FFFFFF"/>
        </w:rPr>
      </w:pPr>
    </w:p>
    <w:p w:rsidR="00ED3AFB" w:rsidRDefault="00894515" w:rsidP="00F11039">
      <w:pPr>
        <w:pStyle w:val="NormalPACKT"/>
        <w:rPr>
          <w:rFonts w:ascii="Calibri" w:hAnsi="Calibri" w:cs="Calibri"/>
          <w:shd w:val="clear" w:color="auto" w:fill="FFFFFF"/>
        </w:rPr>
      </w:pPr>
      <w:r>
        <w:rPr>
          <w:rFonts w:ascii="Calibri" w:hAnsi="Calibri" w:cs="Calibri"/>
          <w:shd w:val="clear" w:color="auto" w:fill="FFFFFF"/>
        </w:rPr>
        <w:t xml:space="preserve">Object detection is a computer vision </w:t>
      </w:r>
      <w:r w:rsidR="00591D12">
        <w:rPr>
          <w:rFonts w:ascii="Calibri" w:hAnsi="Calibri" w:cs="Calibri"/>
          <w:shd w:val="clear" w:color="auto" w:fill="FFFFFF"/>
        </w:rPr>
        <w:t xml:space="preserve">/ image processing </w:t>
      </w:r>
      <w:r>
        <w:rPr>
          <w:rFonts w:ascii="Calibri" w:hAnsi="Calibri" w:cs="Calibri"/>
          <w:shd w:val="clear" w:color="auto" w:fill="FFFFFF"/>
        </w:rPr>
        <w:t>task</w:t>
      </w:r>
      <w:r w:rsidR="00591D12">
        <w:rPr>
          <w:rFonts w:ascii="Calibri" w:hAnsi="Calibri" w:cs="Calibri"/>
          <w:shd w:val="clear" w:color="auto" w:fill="FFFFFF"/>
        </w:rPr>
        <w:t xml:space="preserve">, where we need to identify instances of semantic objects of a certain class in image or video. </w:t>
      </w:r>
      <w:r w:rsidR="00ED3AFB">
        <w:rPr>
          <w:rFonts w:ascii="Calibri" w:hAnsi="Calibri" w:cs="Calibri"/>
          <w:shd w:val="clear" w:color="auto" w:fill="FFFFFF"/>
        </w:rPr>
        <w:t xml:space="preserve">In classification problems discussed in the previous section, </w:t>
      </w:r>
      <w:r w:rsidR="00777546">
        <w:rPr>
          <w:rFonts w:ascii="Calibri" w:hAnsi="Calibri" w:cs="Calibri"/>
          <w:shd w:val="clear" w:color="auto" w:fill="FFFFFF"/>
        </w:rPr>
        <w:t>we simply need to assign a class to each image, whereas in object detection tasks we want to draw a bounding box around an object of interest to locate it within an image.</w:t>
      </w:r>
    </w:p>
    <w:p w:rsidR="00894515" w:rsidRDefault="009A5D2C" w:rsidP="00F11039">
      <w:pPr>
        <w:pStyle w:val="NormalPACKT"/>
        <w:rPr>
          <w:rFonts w:ascii="Calibri" w:hAnsi="Calibri" w:cs="Calibri"/>
          <w:shd w:val="clear" w:color="auto" w:fill="FFFFFF"/>
        </w:rPr>
      </w:pPr>
      <w:r>
        <w:rPr>
          <w:rFonts w:ascii="Calibri" w:hAnsi="Calibri" w:cs="Calibri"/>
          <w:shd w:val="clear" w:color="auto" w:fill="FFFFFF"/>
        </w:rPr>
        <w:t xml:space="preserve">In this section, we will use data from the </w:t>
      </w:r>
      <w:r w:rsidR="00C6591C">
        <w:rPr>
          <w:rFonts w:ascii="Calibri" w:hAnsi="Calibri" w:cs="Calibri"/>
          <w:shd w:val="clear" w:color="auto" w:fill="FFFFFF"/>
        </w:rPr>
        <w:t>Global Wheat Detection competition</w:t>
      </w:r>
      <w:r w:rsidR="00FC2739">
        <w:rPr>
          <w:rFonts w:ascii="Calibri" w:hAnsi="Calibri" w:cs="Calibri"/>
          <w:shd w:val="clear" w:color="auto" w:fill="FFFFFF"/>
        </w:rPr>
        <w:t xml:space="preserve"> </w:t>
      </w:r>
      <w:hyperlink r:id="rId29" w:history="1">
        <w:r w:rsidR="00FC2739" w:rsidRPr="00072499">
          <w:rPr>
            <w:rStyle w:val="Collegamentoipertestuale"/>
            <w:rFonts w:ascii="Calibri" w:hAnsi="Calibri" w:cs="Calibri"/>
            <w:shd w:val="clear" w:color="auto" w:fill="FFFFFF"/>
          </w:rPr>
          <w:t>https://www.kaggle.com/c/global-wheat-detection</w:t>
        </w:r>
      </w:hyperlink>
      <w:r w:rsidR="00FC2739">
        <w:rPr>
          <w:rFonts w:ascii="Calibri" w:hAnsi="Calibri" w:cs="Calibri"/>
          <w:shd w:val="clear" w:color="auto" w:fill="FFFFFF"/>
        </w:rPr>
        <w:t xml:space="preserve">. In this contest, </w:t>
      </w:r>
      <w:r w:rsidR="00585DA1">
        <w:rPr>
          <w:rFonts w:ascii="Calibri" w:hAnsi="Calibri" w:cs="Calibri"/>
          <w:shd w:val="clear" w:color="auto" w:fill="FFFFFF"/>
        </w:rPr>
        <w:t xml:space="preserve">participants had to detect wheat heads – spikes atop plant containing </w:t>
      </w:r>
      <w:r w:rsidR="00A1265D">
        <w:rPr>
          <w:rFonts w:ascii="Calibri" w:hAnsi="Calibri" w:cs="Calibri"/>
          <w:shd w:val="clear" w:color="auto" w:fill="FFFFFF"/>
        </w:rPr>
        <w:t xml:space="preserve">grain; </w:t>
      </w:r>
      <w:r w:rsidR="00247859">
        <w:rPr>
          <w:rFonts w:ascii="Calibri" w:hAnsi="Calibri" w:cs="Calibri"/>
          <w:shd w:val="clear" w:color="auto" w:fill="FFFFFF"/>
        </w:rPr>
        <w:t xml:space="preserve">detections </w:t>
      </w:r>
      <w:r w:rsidR="005066EF">
        <w:rPr>
          <w:rFonts w:ascii="Calibri" w:hAnsi="Calibri" w:cs="Calibri"/>
          <w:shd w:val="clear" w:color="auto" w:fill="FFFFFF"/>
        </w:rPr>
        <w:t xml:space="preserve">in plant images </w:t>
      </w:r>
      <w:r w:rsidR="00EC60C0">
        <w:rPr>
          <w:rFonts w:ascii="Calibri" w:hAnsi="Calibri" w:cs="Calibri"/>
          <w:shd w:val="clear" w:color="auto" w:fill="FFFFFF"/>
        </w:rPr>
        <w:t xml:space="preserve">are used to estimate size and density of wheat heads across crop varieties. </w:t>
      </w:r>
    </w:p>
    <w:p w:rsidR="00761577" w:rsidRDefault="00761577" w:rsidP="00F11039">
      <w:pPr>
        <w:pStyle w:val="NormalPACKT"/>
        <w:rPr>
          <w:rFonts w:ascii="Calibri" w:hAnsi="Calibri" w:cs="Calibri"/>
          <w:shd w:val="clear" w:color="auto" w:fill="FFFFFF"/>
        </w:rPr>
      </w:pPr>
      <w:r>
        <w:rPr>
          <w:rFonts w:ascii="Calibri" w:hAnsi="Calibri" w:cs="Calibri"/>
          <w:shd w:val="clear" w:color="auto" w:fill="FFFFFF"/>
        </w:rPr>
        <w:t xml:space="preserve">We will demonstrate an example pipeline </w:t>
      </w:r>
      <w:r w:rsidR="00CB085B">
        <w:rPr>
          <w:rFonts w:ascii="Calibri" w:hAnsi="Calibri" w:cs="Calibri"/>
          <w:shd w:val="clear" w:color="auto" w:fill="FFFFFF"/>
        </w:rPr>
        <w:t>for solving this problem</w:t>
      </w:r>
      <w:r w:rsidR="00BD012E">
        <w:rPr>
          <w:rFonts w:ascii="Calibri" w:hAnsi="Calibri" w:cs="Calibri"/>
          <w:shd w:val="clear" w:color="auto" w:fill="FFFFFF"/>
        </w:rPr>
        <w:t>.</w:t>
      </w:r>
      <w:r w:rsidR="00B74180">
        <w:rPr>
          <w:rFonts w:ascii="Calibri" w:hAnsi="Calibri" w:cs="Calibri"/>
          <w:shd w:val="clear" w:color="auto" w:fill="FFFFFF"/>
        </w:rPr>
        <w:t xml:space="preserve"> As usual, we begin by importing the necessary packages:</w:t>
      </w:r>
    </w:p>
    <w:p w:rsidR="00B74180" w:rsidRDefault="00B74180" w:rsidP="00F11039">
      <w:pPr>
        <w:pStyle w:val="NormalPACKT"/>
        <w:rPr>
          <w:rFonts w:ascii="Calibri" w:hAnsi="Calibri" w:cs="Calibri"/>
          <w:shd w:val="clear" w:color="auto" w:fill="FFFFFF"/>
        </w:rPr>
      </w:pP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numpy </w:t>
      </w:r>
      <w:r w:rsidRPr="00793E62">
        <w:rPr>
          <w:rFonts w:ascii="Monaco" w:hAnsi="Monaco" w:cs="Courier New"/>
          <w:color w:val="007B00"/>
          <w:sz w:val="21"/>
          <w:szCs w:val="21"/>
        </w:rPr>
        <w:t>as</w:t>
      </w:r>
      <w:r w:rsidRPr="00793E62">
        <w:rPr>
          <w:rFonts w:ascii="Monaco" w:hAnsi="Monaco" w:cs="Courier New"/>
          <w:sz w:val="21"/>
          <w:szCs w:val="21"/>
        </w:rPr>
        <w:t xml:space="preserve"> np </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pandas </w:t>
      </w:r>
      <w:r w:rsidRPr="00793E62">
        <w:rPr>
          <w:rFonts w:ascii="Monaco" w:hAnsi="Monaco" w:cs="Courier New"/>
          <w:color w:val="007B00"/>
          <w:sz w:val="21"/>
          <w:szCs w:val="21"/>
        </w:rPr>
        <w:t>as</w:t>
      </w:r>
      <w:r w:rsidRPr="00793E62">
        <w:rPr>
          <w:rFonts w:ascii="Monaco" w:hAnsi="Monaco" w:cs="Courier New"/>
          <w:sz w:val="21"/>
          <w:szCs w:val="21"/>
        </w:rPr>
        <w:t xml:space="preserve"> pd</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tensorflow </w:t>
      </w:r>
      <w:r w:rsidRPr="00793E62">
        <w:rPr>
          <w:rFonts w:ascii="Monaco" w:hAnsi="Monaco" w:cs="Courier New"/>
          <w:color w:val="007B00"/>
          <w:sz w:val="21"/>
          <w:szCs w:val="21"/>
        </w:rPr>
        <w:t>as</w:t>
      </w:r>
      <w:r w:rsidRPr="00793E62">
        <w:rPr>
          <w:rFonts w:ascii="Monaco" w:hAnsi="Monaco" w:cs="Courier New"/>
          <w:sz w:val="21"/>
          <w:szCs w:val="21"/>
        </w:rPr>
        <w:t xml:space="preserve"> tf</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os</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matplotlib.pyplot </w:t>
      </w:r>
      <w:r w:rsidRPr="00793E62">
        <w:rPr>
          <w:rFonts w:ascii="Monaco" w:hAnsi="Monaco" w:cs="Courier New"/>
          <w:color w:val="007B00"/>
          <w:sz w:val="21"/>
          <w:szCs w:val="21"/>
        </w:rPr>
        <w:t>as</w:t>
      </w:r>
      <w:r w:rsidRPr="00793E62">
        <w:rPr>
          <w:rFonts w:ascii="Monaco" w:hAnsi="Monaco" w:cs="Courier New"/>
          <w:sz w:val="21"/>
          <w:szCs w:val="21"/>
        </w:rPr>
        <w:t xml:space="preserve"> plt</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from</w:t>
      </w:r>
      <w:r w:rsidRPr="00793E62">
        <w:rPr>
          <w:rFonts w:ascii="Monaco" w:hAnsi="Monaco" w:cs="Courier New"/>
          <w:sz w:val="21"/>
          <w:szCs w:val="21"/>
        </w:rPr>
        <w:t xml:space="preserve"> PIL </w:t>
      </w:r>
      <w:r w:rsidRPr="00793E62">
        <w:rPr>
          <w:rFonts w:ascii="Monaco" w:hAnsi="Monaco" w:cs="Courier New"/>
          <w:color w:val="007B00"/>
          <w:sz w:val="21"/>
          <w:szCs w:val="21"/>
        </w:rPr>
        <w:t>import</w:t>
      </w:r>
      <w:r w:rsidRPr="00793E62">
        <w:rPr>
          <w:rFonts w:ascii="Monaco" w:hAnsi="Monaco" w:cs="Courier New"/>
          <w:sz w:val="21"/>
          <w:szCs w:val="21"/>
        </w:rPr>
        <w:t xml:space="preserve"> Image, ImageDraw, ImageEnhance</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import</w:t>
      </w:r>
      <w:r w:rsidRPr="00793E62">
        <w:rPr>
          <w:rFonts w:ascii="Monaco" w:hAnsi="Monaco" w:cs="Courier New"/>
          <w:sz w:val="21"/>
          <w:szCs w:val="21"/>
        </w:rPr>
        <w:t xml:space="preserve"> albumentations </w:t>
      </w:r>
      <w:r w:rsidRPr="00793E62">
        <w:rPr>
          <w:rFonts w:ascii="Monaco" w:hAnsi="Monaco" w:cs="Courier New"/>
          <w:color w:val="007B00"/>
          <w:sz w:val="21"/>
          <w:szCs w:val="21"/>
        </w:rPr>
        <w:t>as</w:t>
      </w:r>
      <w:r w:rsidRPr="00793E62">
        <w:rPr>
          <w:rFonts w:ascii="Monaco" w:hAnsi="Monaco" w:cs="Courier New"/>
          <w:sz w:val="21"/>
          <w:szCs w:val="21"/>
        </w:rPr>
        <w:t xml:space="preserve"> albu</w:t>
      </w:r>
    </w:p>
    <w:p w:rsidR="00793E62" w:rsidRPr="00793E62" w:rsidRDefault="00793E62" w:rsidP="00793E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93E62">
        <w:rPr>
          <w:rFonts w:ascii="Monaco" w:hAnsi="Monaco" w:cs="Courier New"/>
          <w:color w:val="007B00"/>
          <w:sz w:val="21"/>
          <w:szCs w:val="21"/>
        </w:rPr>
        <w:t>from</w:t>
      </w:r>
      <w:r w:rsidRPr="00793E62">
        <w:rPr>
          <w:rFonts w:ascii="Monaco" w:hAnsi="Monaco" w:cs="Courier New"/>
          <w:sz w:val="21"/>
          <w:szCs w:val="21"/>
        </w:rPr>
        <w:t xml:space="preserve"> tqdm.notebook </w:t>
      </w:r>
      <w:r w:rsidRPr="00793E62">
        <w:rPr>
          <w:rFonts w:ascii="Monaco" w:hAnsi="Monaco" w:cs="Courier New"/>
          <w:color w:val="007B00"/>
          <w:sz w:val="21"/>
          <w:szCs w:val="21"/>
        </w:rPr>
        <w:t>import</w:t>
      </w:r>
      <w:r w:rsidRPr="00793E62">
        <w:rPr>
          <w:rFonts w:ascii="Monaco" w:hAnsi="Monaco" w:cs="Courier New"/>
          <w:sz w:val="21"/>
          <w:szCs w:val="21"/>
        </w:rPr>
        <w:t xml:space="preserve"> tqdm</w:t>
      </w:r>
    </w:p>
    <w:p w:rsidR="00B74180" w:rsidRDefault="00B74180" w:rsidP="00F11039">
      <w:pPr>
        <w:pStyle w:val="NormalPACKT"/>
        <w:rPr>
          <w:rFonts w:ascii="Calibri" w:hAnsi="Calibri" w:cs="Calibri"/>
          <w:shd w:val="clear" w:color="auto" w:fill="FFFFFF"/>
        </w:rPr>
      </w:pPr>
    </w:p>
    <w:p w:rsidR="002F09AA" w:rsidRDefault="002F09AA" w:rsidP="00783FB3">
      <w:pPr>
        <w:pStyle w:val="NormalPACKT"/>
        <w:rPr>
          <w:rFonts w:ascii="Calibri" w:hAnsi="Calibri" w:cs="Calibri"/>
          <w:color w:val="000000"/>
          <w:szCs w:val="22"/>
        </w:rPr>
      </w:pPr>
      <w:r>
        <w:rPr>
          <w:rFonts w:ascii="Calibri" w:hAnsi="Calibri" w:cs="Calibri"/>
          <w:shd w:val="clear" w:color="auto" w:fill="FFFFFF"/>
        </w:rPr>
        <w:t>Next, we need some helper functions: the raw data</w:t>
      </w:r>
      <w:r w:rsidRPr="002F09AA">
        <w:rPr>
          <w:rFonts w:ascii="Calibri" w:hAnsi="Calibri" w:cs="Calibri"/>
          <w:color w:val="000000"/>
          <w:szCs w:val="22"/>
          <w:shd w:val="clear" w:color="auto" w:fill="FCEDED"/>
        </w:rPr>
        <w:t xml:space="preserve"> </w:t>
      </w:r>
      <w:r w:rsidRPr="00246FCD">
        <w:rPr>
          <w:rFonts w:ascii="Calibri" w:hAnsi="Calibri" w:cs="Calibri"/>
          <w:color w:val="000000"/>
          <w:szCs w:val="22"/>
        </w:rPr>
        <w:t xml:space="preserve">provided in the competition, each bounding box was an array of length 4 formatted as a string. The helper function below groups the bounding boxes by image id and places the bounding boxes as </w:t>
      </w:r>
      <w:proofErr w:type="spellStart"/>
      <w:r w:rsidRPr="00246FCD">
        <w:rPr>
          <w:rFonts w:ascii="Calibri" w:hAnsi="Calibri" w:cs="Calibri"/>
          <w:color w:val="000000"/>
          <w:szCs w:val="22"/>
        </w:rPr>
        <w:t>numpy</w:t>
      </w:r>
      <w:proofErr w:type="spellEnd"/>
      <w:r w:rsidRPr="00246FCD">
        <w:rPr>
          <w:rFonts w:ascii="Calibri" w:hAnsi="Calibri" w:cs="Calibri"/>
          <w:color w:val="000000"/>
          <w:szCs w:val="22"/>
        </w:rPr>
        <w:t xml:space="preserve"> arrays next to each image id. Subsequently, all the bounding boxes can be easily retrieved by image id.</w:t>
      </w:r>
    </w:p>
    <w:p w:rsidR="00777F05" w:rsidRDefault="00777F05" w:rsidP="00783FB3">
      <w:pPr>
        <w:pStyle w:val="NormalPACKT"/>
        <w:rPr>
          <w:rFonts w:ascii="Calibri" w:hAnsi="Calibri" w:cs="Calibri"/>
          <w:color w:val="000000"/>
          <w:szCs w:val="22"/>
        </w:rPr>
      </w:pPr>
    </w:p>
    <w:p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color w:val="007B00"/>
          <w:sz w:val="21"/>
          <w:szCs w:val="21"/>
        </w:rPr>
        <w:t>def</w:t>
      </w:r>
      <w:r w:rsidRPr="00777F05">
        <w:rPr>
          <w:rFonts w:ascii="Monaco" w:hAnsi="Monaco" w:cs="Courier New"/>
          <w:sz w:val="21"/>
          <w:szCs w:val="21"/>
        </w:rPr>
        <w:t xml:space="preserve"> group_boxes(group):</w:t>
      </w:r>
    </w:p>
    <w:p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boundaries </w:t>
      </w:r>
      <w:r w:rsidRPr="00777F05">
        <w:rPr>
          <w:rFonts w:ascii="Monaco" w:hAnsi="Monaco" w:cs="Courier New"/>
          <w:color w:val="055BE0"/>
          <w:sz w:val="21"/>
          <w:szCs w:val="21"/>
        </w:rPr>
        <w:t>=</w:t>
      </w:r>
      <w:r w:rsidRPr="00777F05">
        <w:rPr>
          <w:rFonts w:ascii="Monaco" w:hAnsi="Monaco" w:cs="Courier New"/>
          <w:sz w:val="21"/>
          <w:szCs w:val="21"/>
        </w:rPr>
        <w:t xml:space="preserve"> group[</w:t>
      </w:r>
      <w:r w:rsidRPr="00777F05">
        <w:rPr>
          <w:rFonts w:ascii="Monaco" w:hAnsi="Monaco" w:cs="Courier New"/>
          <w:color w:val="BB2323"/>
          <w:sz w:val="21"/>
          <w:szCs w:val="21"/>
        </w:rPr>
        <w:t>'bbox'</w:t>
      </w:r>
      <w:r w:rsidRPr="00777F05">
        <w:rPr>
          <w:rFonts w:ascii="Monaco" w:hAnsi="Monaco" w:cs="Courier New"/>
          <w:sz w:val="21"/>
          <w:szCs w:val="21"/>
        </w:rPr>
        <w:t>]</w:t>
      </w:r>
      <w:r w:rsidRPr="00777F05">
        <w:rPr>
          <w:rFonts w:ascii="Monaco" w:hAnsi="Monaco" w:cs="Courier New"/>
          <w:color w:val="055BE0"/>
          <w:sz w:val="21"/>
          <w:szCs w:val="21"/>
        </w:rPr>
        <w:t>.</w:t>
      </w:r>
      <w:r w:rsidRPr="00777F05">
        <w:rPr>
          <w:rFonts w:ascii="Monaco" w:hAnsi="Monaco" w:cs="Courier New"/>
          <w:sz w:val="21"/>
          <w:szCs w:val="21"/>
        </w:rPr>
        <w:t>str</w:t>
      </w:r>
      <w:r w:rsidRPr="00777F05">
        <w:rPr>
          <w:rFonts w:ascii="Monaco" w:hAnsi="Monaco" w:cs="Courier New"/>
          <w:color w:val="055BE0"/>
          <w:sz w:val="21"/>
          <w:szCs w:val="21"/>
        </w:rPr>
        <w:t>.</w:t>
      </w:r>
      <w:r w:rsidRPr="00777F05">
        <w:rPr>
          <w:rFonts w:ascii="Monaco" w:hAnsi="Monaco" w:cs="Courier New"/>
          <w:sz w:val="21"/>
          <w:szCs w:val="21"/>
        </w:rPr>
        <w:t>split(</w:t>
      </w:r>
      <w:r w:rsidRPr="00777F05">
        <w:rPr>
          <w:rFonts w:ascii="Monaco" w:hAnsi="Monaco" w:cs="Courier New"/>
          <w:color w:val="BB2323"/>
          <w:sz w:val="21"/>
          <w:szCs w:val="21"/>
        </w:rPr>
        <w:t>','</w:t>
      </w:r>
      <w:r w:rsidRPr="00777F05">
        <w:rPr>
          <w:rFonts w:ascii="Monaco" w:hAnsi="Monaco" w:cs="Courier New"/>
          <w:sz w:val="21"/>
          <w:szCs w:val="21"/>
        </w:rPr>
        <w:t>, expand</w:t>
      </w:r>
      <w:r w:rsidRPr="00777F05">
        <w:rPr>
          <w:rFonts w:ascii="Monaco" w:hAnsi="Monaco" w:cs="Courier New"/>
          <w:color w:val="055BE0"/>
          <w:sz w:val="21"/>
          <w:szCs w:val="21"/>
        </w:rPr>
        <w:t>=</w:t>
      </w:r>
      <w:r w:rsidRPr="00777F05">
        <w:rPr>
          <w:rFonts w:ascii="Monaco" w:hAnsi="Monaco" w:cs="Courier New"/>
          <w:color w:val="3D7E7E"/>
          <w:sz w:val="21"/>
          <w:szCs w:val="21"/>
        </w:rPr>
        <w:t>True</w:t>
      </w:r>
      <w:r w:rsidRPr="00777F05">
        <w:rPr>
          <w:rFonts w:ascii="Monaco" w:hAnsi="Monaco" w:cs="Courier New"/>
          <w:sz w:val="21"/>
          <w:szCs w:val="21"/>
        </w:rPr>
        <w:t>)</w:t>
      </w:r>
    </w:p>
    <w:p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boundaries[</w:t>
      </w:r>
      <w:r w:rsidRPr="00777F05">
        <w:rPr>
          <w:rFonts w:ascii="Monaco" w:hAnsi="Monaco" w:cs="Courier New"/>
          <w:color w:val="666666"/>
          <w:sz w:val="21"/>
          <w:szCs w:val="21"/>
        </w:rPr>
        <w:t>0</w:t>
      </w:r>
      <w:r w:rsidRPr="00777F05">
        <w:rPr>
          <w:rFonts w:ascii="Monaco" w:hAnsi="Monaco" w:cs="Courier New"/>
          <w:sz w:val="21"/>
          <w:szCs w:val="21"/>
        </w:rPr>
        <w:t xml:space="preserve">] </w:t>
      </w:r>
      <w:r w:rsidRPr="00777F05">
        <w:rPr>
          <w:rFonts w:ascii="Monaco" w:hAnsi="Monaco" w:cs="Courier New"/>
          <w:color w:val="055BE0"/>
          <w:sz w:val="21"/>
          <w:szCs w:val="21"/>
        </w:rPr>
        <w:t>=</w:t>
      </w:r>
      <w:r w:rsidRPr="00777F05">
        <w:rPr>
          <w:rFonts w:ascii="Monaco" w:hAnsi="Monaco" w:cs="Courier New"/>
          <w:sz w:val="21"/>
          <w:szCs w:val="21"/>
        </w:rPr>
        <w:t xml:space="preserve"> boundaries[</w:t>
      </w:r>
      <w:r w:rsidRPr="00777F05">
        <w:rPr>
          <w:rFonts w:ascii="Monaco" w:hAnsi="Monaco" w:cs="Courier New"/>
          <w:color w:val="666666"/>
          <w:sz w:val="21"/>
          <w:szCs w:val="21"/>
        </w:rPr>
        <w:t>0</w:t>
      </w:r>
      <w:r w:rsidRPr="00777F05">
        <w:rPr>
          <w:rFonts w:ascii="Monaco" w:hAnsi="Monaco" w:cs="Courier New"/>
          <w:sz w:val="21"/>
          <w:szCs w:val="21"/>
        </w:rPr>
        <w:t>]</w:t>
      </w:r>
      <w:r w:rsidRPr="00777F05">
        <w:rPr>
          <w:rFonts w:ascii="Monaco" w:hAnsi="Monaco" w:cs="Courier New"/>
          <w:color w:val="055BE0"/>
          <w:sz w:val="21"/>
          <w:szCs w:val="21"/>
        </w:rPr>
        <w:t>.</w:t>
      </w:r>
      <w:r w:rsidRPr="00777F05">
        <w:rPr>
          <w:rFonts w:ascii="Monaco" w:hAnsi="Monaco" w:cs="Courier New"/>
          <w:sz w:val="21"/>
          <w:szCs w:val="21"/>
        </w:rPr>
        <w:t>str</w:t>
      </w:r>
      <w:r w:rsidRPr="00777F05">
        <w:rPr>
          <w:rFonts w:ascii="Monaco" w:hAnsi="Monaco" w:cs="Courier New"/>
          <w:color w:val="055BE0"/>
          <w:sz w:val="21"/>
          <w:szCs w:val="21"/>
        </w:rPr>
        <w:t>.</w:t>
      </w:r>
      <w:r w:rsidRPr="00777F05">
        <w:rPr>
          <w:rFonts w:ascii="Monaco" w:hAnsi="Monaco" w:cs="Courier New"/>
          <w:sz w:val="21"/>
          <w:szCs w:val="21"/>
        </w:rPr>
        <w:t>slice(start</w:t>
      </w:r>
      <w:r w:rsidRPr="00777F05">
        <w:rPr>
          <w:rFonts w:ascii="Monaco" w:hAnsi="Monaco" w:cs="Courier New"/>
          <w:color w:val="055BE0"/>
          <w:sz w:val="21"/>
          <w:szCs w:val="21"/>
        </w:rPr>
        <w:t>=</w:t>
      </w:r>
      <w:r w:rsidRPr="00777F05">
        <w:rPr>
          <w:rFonts w:ascii="Monaco" w:hAnsi="Monaco" w:cs="Courier New"/>
          <w:color w:val="666666"/>
          <w:sz w:val="21"/>
          <w:szCs w:val="21"/>
        </w:rPr>
        <w:t>1</w:t>
      </w:r>
      <w:r w:rsidRPr="00777F05">
        <w:rPr>
          <w:rFonts w:ascii="Monaco" w:hAnsi="Monaco" w:cs="Courier New"/>
          <w:sz w:val="21"/>
          <w:szCs w:val="21"/>
        </w:rPr>
        <w:t>)</w:t>
      </w:r>
    </w:p>
    <w:p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boundaries[</w:t>
      </w:r>
      <w:r w:rsidRPr="00777F05">
        <w:rPr>
          <w:rFonts w:ascii="Monaco" w:hAnsi="Monaco" w:cs="Courier New"/>
          <w:color w:val="666666"/>
          <w:sz w:val="21"/>
          <w:szCs w:val="21"/>
        </w:rPr>
        <w:t>3</w:t>
      </w:r>
      <w:r w:rsidRPr="00777F05">
        <w:rPr>
          <w:rFonts w:ascii="Monaco" w:hAnsi="Monaco" w:cs="Courier New"/>
          <w:sz w:val="21"/>
          <w:szCs w:val="21"/>
        </w:rPr>
        <w:t xml:space="preserve">] </w:t>
      </w:r>
      <w:r w:rsidRPr="00777F05">
        <w:rPr>
          <w:rFonts w:ascii="Monaco" w:hAnsi="Monaco" w:cs="Courier New"/>
          <w:color w:val="055BE0"/>
          <w:sz w:val="21"/>
          <w:szCs w:val="21"/>
        </w:rPr>
        <w:t>=</w:t>
      </w:r>
      <w:r w:rsidRPr="00777F05">
        <w:rPr>
          <w:rFonts w:ascii="Monaco" w:hAnsi="Monaco" w:cs="Courier New"/>
          <w:sz w:val="21"/>
          <w:szCs w:val="21"/>
        </w:rPr>
        <w:t xml:space="preserve"> boundaries[</w:t>
      </w:r>
      <w:r w:rsidRPr="00777F05">
        <w:rPr>
          <w:rFonts w:ascii="Monaco" w:hAnsi="Monaco" w:cs="Courier New"/>
          <w:color w:val="666666"/>
          <w:sz w:val="21"/>
          <w:szCs w:val="21"/>
        </w:rPr>
        <w:t>3</w:t>
      </w:r>
      <w:r w:rsidRPr="00777F05">
        <w:rPr>
          <w:rFonts w:ascii="Monaco" w:hAnsi="Monaco" w:cs="Courier New"/>
          <w:sz w:val="21"/>
          <w:szCs w:val="21"/>
        </w:rPr>
        <w:t>]</w:t>
      </w:r>
      <w:r w:rsidRPr="00777F05">
        <w:rPr>
          <w:rFonts w:ascii="Monaco" w:hAnsi="Monaco" w:cs="Courier New"/>
          <w:color w:val="055BE0"/>
          <w:sz w:val="21"/>
          <w:szCs w:val="21"/>
        </w:rPr>
        <w:t>.</w:t>
      </w:r>
      <w:r w:rsidRPr="00777F05">
        <w:rPr>
          <w:rFonts w:ascii="Monaco" w:hAnsi="Monaco" w:cs="Courier New"/>
          <w:sz w:val="21"/>
          <w:szCs w:val="21"/>
        </w:rPr>
        <w:t>str</w:t>
      </w:r>
      <w:r w:rsidRPr="00777F05">
        <w:rPr>
          <w:rFonts w:ascii="Monaco" w:hAnsi="Monaco" w:cs="Courier New"/>
          <w:color w:val="055BE0"/>
          <w:sz w:val="21"/>
          <w:szCs w:val="21"/>
        </w:rPr>
        <w:t>.</w:t>
      </w:r>
      <w:r w:rsidRPr="00777F05">
        <w:rPr>
          <w:rFonts w:ascii="Monaco" w:hAnsi="Monaco" w:cs="Courier New"/>
          <w:sz w:val="21"/>
          <w:szCs w:val="21"/>
        </w:rPr>
        <w:t>slice(stop</w:t>
      </w:r>
      <w:r w:rsidRPr="00777F05">
        <w:rPr>
          <w:rFonts w:ascii="Monaco" w:hAnsi="Monaco" w:cs="Courier New"/>
          <w:color w:val="055BE0"/>
          <w:sz w:val="21"/>
          <w:szCs w:val="21"/>
        </w:rPr>
        <w:t>=-</w:t>
      </w:r>
      <w:r w:rsidRPr="00777F05">
        <w:rPr>
          <w:rFonts w:ascii="Monaco" w:hAnsi="Monaco" w:cs="Courier New"/>
          <w:color w:val="666666"/>
          <w:sz w:val="21"/>
          <w:szCs w:val="21"/>
        </w:rPr>
        <w:t>1</w:t>
      </w:r>
      <w:r w:rsidRPr="00777F05">
        <w:rPr>
          <w:rFonts w:ascii="Monaco" w:hAnsi="Monaco" w:cs="Courier New"/>
          <w:sz w:val="21"/>
          <w:szCs w:val="21"/>
        </w:rPr>
        <w:t>)</w:t>
      </w:r>
    </w:p>
    <w:p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w:t>
      </w:r>
    </w:p>
    <w:p w:rsidR="00777F05" w:rsidRPr="00777F05" w:rsidRDefault="00777F05" w:rsidP="00777F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77F05">
        <w:rPr>
          <w:rFonts w:ascii="Monaco" w:hAnsi="Monaco" w:cs="Courier New"/>
          <w:sz w:val="21"/>
          <w:szCs w:val="21"/>
        </w:rPr>
        <w:t xml:space="preserve">    </w:t>
      </w:r>
      <w:r w:rsidRPr="00777F05">
        <w:rPr>
          <w:rFonts w:ascii="Monaco" w:hAnsi="Monaco" w:cs="Courier New"/>
          <w:color w:val="007B00"/>
          <w:sz w:val="21"/>
          <w:szCs w:val="21"/>
        </w:rPr>
        <w:t>return</w:t>
      </w:r>
      <w:r w:rsidRPr="00777F05">
        <w:rPr>
          <w:rFonts w:ascii="Monaco" w:hAnsi="Monaco" w:cs="Courier New"/>
          <w:sz w:val="21"/>
          <w:szCs w:val="21"/>
        </w:rPr>
        <w:t xml:space="preserve"> boundaries</w:t>
      </w:r>
      <w:r w:rsidRPr="00777F05">
        <w:rPr>
          <w:rFonts w:ascii="Monaco" w:hAnsi="Monaco" w:cs="Courier New"/>
          <w:color w:val="055BE0"/>
          <w:sz w:val="21"/>
          <w:szCs w:val="21"/>
        </w:rPr>
        <w:t>.</w:t>
      </w:r>
      <w:r w:rsidRPr="00777F05">
        <w:rPr>
          <w:rFonts w:ascii="Monaco" w:hAnsi="Monaco" w:cs="Courier New"/>
          <w:sz w:val="21"/>
          <w:szCs w:val="21"/>
        </w:rPr>
        <w:t>values</w:t>
      </w:r>
      <w:r w:rsidRPr="00777F05">
        <w:rPr>
          <w:rFonts w:ascii="Monaco" w:hAnsi="Monaco" w:cs="Courier New"/>
          <w:color w:val="055BE0"/>
          <w:sz w:val="21"/>
          <w:szCs w:val="21"/>
        </w:rPr>
        <w:t>.</w:t>
      </w:r>
      <w:r w:rsidRPr="00777F05">
        <w:rPr>
          <w:rFonts w:ascii="Monaco" w:hAnsi="Monaco" w:cs="Courier New"/>
          <w:sz w:val="21"/>
          <w:szCs w:val="21"/>
        </w:rPr>
        <w:t>astype(</w:t>
      </w:r>
      <w:r w:rsidRPr="00777F05">
        <w:rPr>
          <w:rFonts w:ascii="Monaco" w:hAnsi="Monaco" w:cs="Courier New"/>
          <w:color w:val="008000"/>
          <w:sz w:val="21"/>
          <w:szCs w:val="21"/>
        </w:rPr>
        <w:t>float</w:t>
      </w:r>
      <w:r w:rsidRPr="00777F05">
        <w:rPr>
          <w:rFonts w:ascii="Monaco" w:hAnsi="Monaco" w:cs="Courier New"/>
          <w:sz w:val="21"/>
          <w:szCs w:val="21"/>
        </w:rPr>
        <w:t>)</w:t>
      </w:r>
    </w:p>
    <w:p w:rsidR="00777F05" w:rsidRDefault="00777F05" w:rsidP="00783FB3">
      <w:pPr>
        <w:pStyle w:val="NormalPACKT"/>
        <w:rPr>
          <w:ins w:id="161" w:author="BANACHEWICZ, Konrad" w:date="2022-01-01T22:10:00Z"/>
          <w:rFonts w:ascii="Calibri" w:hAnsi="Calibri" w:cs="Calibri"/>
          <w:shd w:val="clear" w:color="auto" w:fill="FFFFFF"/>
        </w:rPr>
      </w:pPr>
    </w:p>
    <w:p w:rsidR="00FB3586" w:rsidRPr="00FB3586" w:rsidRDefault="00FB3586" w:rsidP="00FB3586">
      <w:pPr>
        <w:rPr>
          <w:rFonts w:ascii="Calibri" w:hAnsi="Calibri" w:cs="Calibri"/>
        </w:rPr>
      </w:pPr>
      <w:r w:rsidRPr="00FB3586">
        <w:rPr>
          <w:rFonts w:ascii="Calibri" w:hAnsi="Calibri" w:cs="Calibri"/>
          <w:sz w:val="21"/>
          <w:szCs w:val="21"/>
          <w:shd w:val="clear" w:color="auto" w:fill="FFFFFF"/>
        </w:rPr>
        <w:t>We need some helper functions to visualize the images. The first two functions take an image id and the corresponding bounding boxes and return the bounding boxes drawn onto the image, while the last one is a wrapper allowing us to loop over multiple images.</w:t>
      </w:r>
    </w:p>
    <w:p w:rsidR="008F7D4C" w:rsidRPr="00FB3586" w:rsidRDefault="008F7D4C" w:rsidP="00783FB3">
      <w:pPr>
        <w:pStyle w:val="NormalPACKT"/>
        <w:rPr>
          <w:rFonts w:ascii="Calibri" w:hAnsi="Calibri" w:cs="Calibri"/>
          <w:shd w:val="clear" w:color="auto" w:fill="FFFFFF"/>
        </w:rPr>
      </w:pP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color w:val="007B00"/>
          <w:sz w:val="21"/>
          <w:szCs w:val="21"/>
        </w:rPr>
        <w:t>def</w:t>
      </w:r>
      <w:r w:rsidRPr="00303721">
        <w:rPr>
          <w:rFonts w:ascii="Monaco" w:hAnsi="Monaco" w:cs="Courier New"/>
          <w:sz w:val="21"/>
          <w:szCs w:val="21"/>
        </w:rPr>
        <w:t xml:space="preserve"> draw_bbox(draw, bbox):</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x, y, width, height </w:t>
      </w:r>
      <w:r w:rsidRPr="00303721">
        <w:rPr>
          <w:rFonts w:ascii="Monaco" w:hAnsi="Monaco" w:cs="Courier New"/>
          <w:color w:val="055BE0"/>
          <w:sz w:val="21"/>
          <w:szCs w:val="21"/>
        </w:rPr>
        <w:t>=</w:t>
      </w:r>
      <w:r w:rsidRPr="00303721">
        <w:rPr>
          <w:rFonts w:ascii="Monaco" w:hAnsi="Monaco" w:cs="Courier New"/>
          <w:sz w:val="21"/>
          <w:szCs w:val="21"/>
        </w:rPr>
        <w:t xml:space="preserve"> bbox</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w:t>
      </w:r>
      <w:r w:rsidRPr="00303721">
        <w:rPr>
          <w:rFonts w:ascii="Monaco" w:hAnsi="Monaco" w:cs="Courier New"/>
          <w:color w:val="055BE0"/>
          <w:sz w:val="21"/>
          <w:szCs w:val="21"/>
        </w:rPr>
        <w:t>.</w:t>
      </w:r>
      <w:r w:rsidRPr="00303721">
        <w:rPr>
          <w:rFonts w:ascii="Monaco" w:hAnsi="Monaco" w:cs="Courier New"/>
          <w:sz w:val="21"/>
          <w:szCs w:val="21"/>
        </w:rPr>
        <w:t xml:space="preserve">rectangle([x, y, x </w:t>
      </w:r>
      <w:r w:rsidRPr="00303721">
        <w:rPr>
          <w:rFonts w:ascii="Monaco" w:hAnsi="Monaco" w:cs="Courier New"/>
          <w:color w:val="055BE0"/>
          <w:sz w:val="21"/>
          <w:szCs w:val="21"/>
        </w:rPr>
        <w:t>+</w:t>
      </w:r>
      <w:r w:rsidRPr="00303721">
        <w:rPr>
          <w:rFonts w:ascii="Monaco" w:hAnsi="Monaco" w:cs="Courier New"/>
          <w:sz w:val="21"/>
          <w:szCs w:val="21"/>
        </w:rPr>
        <w:t xml:space="preserve"> width, y </w:t>
      </w:r>
      <w:r w:rsidRPr="00303721">
        <w:rPr>
          <w:rFonts w:ascii="Monaco" w:hAnsi="Monaco" w:cs="Courier New"/>
          <w:color w:val="055BE0"/>
          <w:sz w:val="21"/>
          <w:szCs w:val="21"/>
        </w:rPr>
        <w:t>+</w:t>
      </w:r>
      <w:r w:rsidRPr="00303721">
        <w:rPr>
          <w:rFonts w:ascii="Monaco" w:hAnsi="Monaco" w:cs="Courier New"/>
          <w:sz w:val="21"/>
          <w:szCs w:val="21"/>
        </w:rPr>
        <w:t xml:space="preserve"> height], width</w:t>
      </w:r>
      <w:r w:rsidRPr="00303721">
        <w:rPr>
          <w:rFonts w:ascii="Monaco" w:hAnsi="Monaco" w:cs="Courier New"/>
          <w:color w:val="055BE0"/>
          <w:sz w:val="21"/>
          <w:szCs w:val="21"/>
        </w:rPr>
        <w:t>=</w:t>
      </w:r>
      <w:r w:rsidRPr="00303721">
        <w:rPr>
          <w:rFonts w:ascii="Monaco" w:hAnsi="Monaco" w:cs="Courier New"/>
          <w:color w:val="666666"/>
          <w:sz w:val="21"/>
          <w:szCs w:val="21"/>
        </w:rPr>
        <w:t>2</w:t>
      </w:r>
      <w:r w:rsidRPr="00303721">
        <w:rPr>
          <w:rFonts w:ascii="Monaco" w:hAnsi="Monaco" w:cs="Courier New"/>
          <w:sz w:val="21"/>
          <w:szCs w:val="21"/>
        </w:rPr>
        <w:t>, outline</w:t>
      </w:r>
      <w:r w:rsidRPr="00303721">
        <w:rPr>
          <w:rFonts w:ascii="Monaco" w:hAnsi="Monaco" w:cs="Courier New"/>
          <w:color w:val="055BE0"/>
          <w:sz w:val="21"/>
          <w:szCs w:val="21"/>
        </w:rPr>
        <w:t>=</w:t>
      </w:r>
      <w:r w:rsidRPr="00303721">
        <w:rPr>
          <w:rFonts w:ascii="Monaco" w:hAnsi="Monaco" w:cs="Courier New"/>
          <w:color w:val="BB2323"/>
          <w:sz w:val="21"/>
          <w:szCs w:val="21"/>
        </w:rPr>
        <w:t>'red'</w:t>
      </w:r>
      <w:r w:rsidRPr="00303721">
        <w:rPr>
          <w:rFonts w:ascii="Monaco" w:hAnsi="Monaco" w:cs="Courier New"/>
          <w:sz w:val="21"/>
          <w:szCs w:val="21"/>
        </w:rPr>
        <w:t>)</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color w:val="007B00"/>
          <w:sz w:val="21"/>
          <w:szCs w:val="21"/>
        </w:rPr>
        <w:t>def</w:t>
      </w:r>
      <w:r w:rsidRPr="00303721">
        <w:rPr>
          <w:rFonts w:ascii="Monaco" w:hAnsi="Monaco" w:cs="Courier New"/>
          <w:sz w:val="21"/>
          <w:szCs w:val="21"/>
        </w:rPr>
        <w:t xml:space="preserve"> draw_bboxes(image_id, bboxes, source</w:t>
      </w:r>
      <w:r w:rsidRPr="00303721">
        <w:rPr>
          <w:rFonts w:ascii="Monaco" w:hAnsi="Monaco" w:cs="Courier New"/>
          <w:color w:val="055BE0"/>
          <w:sz w:val="21"/>
          <w:szCs w:val="21"/>
        </w:rPr>
        <w:t>=</w:t>
      </w:r>
      <w:r w:rsidRPr="00303721">
        <w:rPr>
          <w:rFonts w:ascii="Monaco" w:hAnsi="Monaco" w:cs="Courier New"/>
          <w:color w:val="BB2323"/>
          <w:sz w:val="21"/>
          <w:szCs w:val="21"/>
        </w:rPr>
        <w:t>'train'</w:t>
      </w: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image </w:t>
      </w:r>
      <w:r w:rsidRPr="00303721">
        <w:rPr>
          <w:rFonts w:ascii="Monaco" w:hAnsi="Monaco" w:cs="Courier New"/>
          <w:color w:val="055BE0"/>
          <w:sz w:val="21"/>
          <w:szCs w:val="21"/>
        </w:rPr>
        <w:t>=</w:t>
      </w:r>
      <w:r w:rsidRPr="00303721">
        <w:rPr>
          <w:rFonts w:ascii="Monaco" w:hAnsi="Monaco" w:cs="Courier New"/>
          <w:sz w:val="21"/>
          <w:szCs w:val="21"/>
        </w:rPr>
        <w:t xml:space="preserve"> Image</w:t>
      </w:r>
      <w:r w:rsidRPr="00303721">
        <w:rPr>
          <w:rFonts w:ascii="Monaco" w:hAnsi="Monaco" w:cs="Courier New"/>
          <w:color w:val="055BE0"/>
          <w:sz w:val="21"/>
          <w:szCs w:val="21"/>
        </w:rPr>
        <w:t>.</w:t>
      </w:r>
      <w:r w:rsidRPr="00303721">
        <w:rPr>
          <w:rFonts w:ascii="Monaco" w:hAnsi="Monaco" w:cs="Courier New"/>
          <w:sz w:val="21"/>
          <w:szCs w:val="21"/>
        </w:rPr>
        <w:t>open(</w:t>
      </w:r>
      <w:r w:rsidRPr="00303721">
        <w:rPr>
          <w:rFonts w:ascii="Monaco" w:hAnsi="Monaco" w:cs="Courier New"/>
          <w:color w:val="BB2323"/>
          <w:sz w:val="21"/>
          <w:szCs w:val="21"/>
        </w:rPr>
        <w:t>'../input/global-wheat-detection/'</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source </w:t>
      </w:r>
      <w:r w:rsidRPr="00303721">
        <w:rPr>
          <w:rFonts w:ascii="Monaco" w:hAnsi="Monaco" w:cs="Courier New"/>
          <w:color w:val="055BE0"/>
          <w:sz w:val="21"/>
          <w:szCs w:val="21"/>
        </w:rPr>
        <w:t>+</w:t>
      </w:r>
      <w:r w:rsidRPr="00303721">
        <w:rPr>
          <w:rFonts w:ascii="Monaco" w:hAnsi="Monaco" w:cs="Courier New"/>
          <w:color w:val="BB2323"/>
          <w:sz w:val="21"/>
          <w:szCs w:val="21"/>
        </w:rPr>
        <w:t>'/'</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image_id </w:t>
      </w:r>
      <w:r w:rsidRPr="00303721">
        <w:rPr>
          <w:rFonts w:ascii="Monaco" w:hAnsi="Monaco" w:cs="Courier New"/>
          <w:color w:val="055BE0"/>
          <w:sz w:val="21"/>
          <w:szCs w:val="21"/>
        </w:rPr>
        <w:t>+</w:t>
      </w:r>
      <w:r w:rsidRPr="00303721">
        <w:rPr>
          <w:rFonts w:ascii="Monaco" w:hAnsi="Monaco" w:cs="Courier New"/>
          <w:sz w:val="21"/>
          <w:szCs w:val="21"/>
        </w:rPr>
        <w:t xml:space="preserve"> </w:t>
      </w:r>
      <w:r w:rsidRPr="00303721">
        <w:rPr>
          <w:rFonts w:ascii="Monaco" w:hAnsi="Monaco" w:cs="Courier New"/>
          <w:color w:val="BA2121"/>
          <w:sz w:val="21"/>
          <w:szCs w:val="21"/>
        </w:rPr>
        <w:t>".jpg"</w:t>
      </w:r>
      <w:r w:rsidRPr="00303721">
        <w:rPr>
          <w:rFonts w:ascii="Monaco" w:hAnsi="Monaco" w:cs="Courier New"/>
          <w:sz w:val="21"/>
          <w:szCs w:val="21"/>
        </w:rPr>
        <w:t>)</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image </w:t>
      </w:r>
      <w:r w:rsidRPr="00303721">
        <w:rPr>
          <w:rFonts w:ascii="Monaco" w:hAnsi="Monaco" w:cs="Courier New"/>
          <w:color w:val="055BE0"/>
          <w:sz w:val="21"/>
          <w:szCs w:val="21"/>
        </w:rPr>
        <w:t>=</w:t>
      </w:r>
      <w:r w:rsidRPr="00303721">
        <w:rPr>
          <w:rFonts w:ascii="Monaco" w:hAnsi="Monaco" w:cs="Courier New"/>
          <w:sz w:val="21"/>
          <w:szCs w:val="21"/>
        </w:rPr>
        <w:t xml:space="preserve"> </w:t>
      </w:r>
      <w:proofErr w:type="spellStart"/>
      <w:r w:rsidRPr="00303721">
        <w:rPr>
          <w:rFonts w:ascii="Monaco" w:hAnsi="Monaco" w:cs="Courier New"/>
          <w:sz w:val="21"/>
          <w:szCs w:val="21"/>
        </w:rPr>
        <w:t>image</w:t>
      </w:r>
      <w:r w:rsidRPr="00303721">
        <w:rPr>
          <w:rFonts w:ascii="Monaco" w:hAnsi="Monaco" w:cs="Courier New"/>
          <w:color w:val="055BE0"/>
          <w:sz w:val="21"/>
          <w:szCs w:val="21"/>
        </w:rPr>
        <w:t>.</w:t>
      </w:r>
      <w:r w:rsidRPr="00303721">
        <w:rPr>
          <w:rFonts w:ascii="Monaco" w:hAnsi="Monaco" w:cs="Courier New"/>
          <w:sz w:val="21"/>
          <w:szCs w:val="21"/>
        </w:rPr>
        <w:t>resize</w:t>
      </w:r>
      <w:proofErr w:type="spellEnd"/>
      <w:r w:rsidRPr="00303721">
        <w:rPr>
          <w:rFonts w:ascii="Monaco" w:hAnsi="Monaco" w:cs="Courier New"/>
          <w:sz w:val="21"/>
          <w:szCs w:val="21"/>
        </w:rPr>
        <w:t>((</w:t>
      </w:r>
      <w:proofErr w:type="spellStart"/>
      <w:ins w:id="162" w:author="BANACHEWICZ, Konrad" w:date="2022-01-01T22:45:00Z">
        <w:r w:rsidR="00D96239" w:rsidRPr="00EA2EDB">
          <w:rPr>
            <w:rFonts w:ascii="Monaco" w:hAnsi="Monaco" w:cs="Courier New"/>
            <w:color w:val="666666"/>
            <w:sz w:val="21"/>
            <w:szCs w:val="21"/>
            <w:lang w:val="en-US"/>
          </w:rPr>
          <w:t>CFG.image_size</w:t>
        </w:r>
      </w:ins>
      <w:proofErr w:type="spellEnd"/>
      <w:r w:rsidRPr="00303721">
        <w:rPr>
          <w:rFonts w:ascii="Monaco" w:hAnsi="Monaco" w:cs="Courier New"/>
          <w:sz w:val="21"/>
          <w:szCs w:val="21"/>
        </w:rPr>
        <w:t>,</w:t>
      </w:r>
      <w:proofErr w:type="spellStart"/>
      <w:ins w:id="163" w:author="BANACHEWICZ, Konrad" w:date="2022-01-01T22:45:00Z">
        <w:r w:rsidR="000305D2" w:rsidRPr="00D14738">
          <w:rPr>
            <w:rFonts w:ascii="Monaco" w:hAnsi="Monaco" w:cs="Courier New"/>
            <w:color w:val="666666"/>
            <w:sz w:val="21"/>
            <w:szCs w:val="21"/>
            <w:lang w:val="en-US"/>
          </w:rPr>
          <w:t>CFG.</w:t>
        </w:r>
      </w:ins>
      <w:ins w:id="164" w:author="BANACHEWICZ, Konrad" w:date="2022-01-01T22:46:00Z">
        <w:r w:rsidR="000305D2" w:rsidRPr="00D14738">
          <w:rPr>
            <w:rFonts w:ascii="Monaco" w:hAnsi="Monaco" w:cs="Courier New"/>
            <w:color w:val="666666"/>
            <w:sz w:val="21"/>
            <w:szCs w:val="21"/>
            <w:lang w:val="en-US"/>
          </w:rPr>
          <w:t>image_size</w:t>
        </w:r>
      </w:ins>
      <w:proofErr w:type="spellEnd"/>
      <w:r w:rsidRPr="00303721">
        <w:rPr>
          <w:rFonts w:ascii="Monaco" w:hAnsi="Monaco" w:cs="Courier New"/>
          <w:sz w:val="21"/>
          <w:szCs w:val="21"/>
        </w:rPr>
        <w:t>))</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 </w:t>
      </w:r>
      <w:r w:rsidRPr="00303721">
        <w:rPr>
          <w:rFonts w:ascii="Monaco" w:hAnsi="Monaco" w:cs="Courier New"/>
          <w:color w:val="055BE0"/>
          <w:sz w:val="21"/>
          <w:szCs w:val="21"/>
        </w:rPr>
        <w:t>=</w:t>
      </w:r>
      <w:r w:rsidRPr="00303721">
        <w:rPr>
          <w:rFonts w:ascii="Monaco" w:hAnsi="Monaco" w:cs="Courier New"/>
          <w:sz w:val="21"/>
          <w:szCs w:val="21"/>
        </w:rPr>
        <w:t xml:space="preserve"> ImageDraw</w:t>
      </w:r>
      <w:r w:rsidRPr="00303721">
        <w:rPr>
          <w:rFonts w:ascii="Monaco" w:hAnsi="Monaco" w:cs="Courier New"/>
          <w:color w:val="055BE0"/>
          <w:sz w:val="21"/>
          <w:szCs w:val="21"/>
        </w:rPr>
        <w:t>.</w:t>
      </w:r>
      <w:r w:rsidRPr="00303721">
        <w:rPr>
          <w:rFonts w:ascii="Monaco" w:hAnsi="Monaco" w:cs="Courier New"/>
          <w:sz w:val="21"/>
          <w:szCs w:val="21"/>
        </w:rPr>
        <w:t>Draw(image)</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for</w:t>
      </w:r>
      <w:r w:rsidRPr="00303721">
        <w:rPr>
          <w:rFonts w:ascii="Monaco" w:hAnsi="Monaco" w:cs="Courier New"/>
          <w:sz w:val="21"/>
          <w:szCs w:val="21"/>
        </w:rPr>
        <w:t xml:space="preserve"> bbox </w:t>
      </w:r>
      <w:r w:rsidRPr="00303721">
        <w:rPr>
          <w:rFonts w:ascii="Monaco" w:hAnsi="Monaco" w:cs="Courier New"/>
          <w:b/>
          <w:bCs/>
          <w:color w:val="AA22FF"/>
          <w:sz w:val="21"/>
          <w:szCs w:val="21"/>
        </w:rPr>
        <w:t>in</w:t>
      </w:r>
      <w:r w:rsidRPr="00303721">
        <w:rPr>
          <w:rFonts w:ascii="Monaco" w:hAnsi="Monaco" w:cs="Courier New"/>
          <w:sz w:val="21"/>
          <w:szCs w:val="21"/>
        </w:rPr>
        <w:t xml:space="preserve"> bboxes:</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draw_bbox(draw, bbox)</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return</w:t>
      </w:r>
      <w:r w:rsidRPr="00303721">
        <w:rPr>
          <w:rFonts w:ascii="Monaco" w:hAnsi="Monaco" w:cs="Courier New"/>
          <w:sz w:val="21"/>
          <w:szCs w:val="21"/>
        </w:rPr>
        <w:t xml:space="preserve"> np</w:t>
      </w:r>
      <w:r w:rsidRPr="00303721">
        <w:rPr>
          <w:rFonts w:ascii="Monaco" w:hAnsi="Monaco" w:cs="Courier New"/>
          <w:color w:val="055BE0"/>
          <w:sz w:val="21"/>
          <w:szCs w:val="21"/>
        </w:rPr>
        <w:t>.</w:t>
      </w:r>
      <w:r w:rsidRPr="00303721">
        <w:rPr>
          <w:rFonts w:ascii="Monaco" w:hAnsi="Monaco" w:cs="Courier New"/>
          <w:sz w:val="21"/>
          <w:szCs w:val="21"/>
        </w:rPr>
        <w:t>asarray(image)</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color w:val="007B00"/>
          <w:sz w:val="21"/>
          <w:szCs w:val="21"/>
        </w:rPr>
        <w:t>def</w:t>
      </w:r>
      <w:r w:rsidRPr="00303721">
        <w:rPr>
          <w:rFonts w:ascii="Monaco" w:hAnsi="Monaco" w:cs="Courier New"/>
          <w:sz w:val="21"/>
          <w:szCs w:val="21"/>
        </w:rPr>
        <w:t xml:space="preserve"> show_images(image_ids, bboxes, source</w:t>
      </w:r>
      <w:r w:rsidRPr="00303721">
        <w:rPr>
          <w:rFonts w:ascii="Monaco" w:hAnsi="Monaco" w:cs="Courier New"/>
          <w:color w:val="055BE0"/>
          <w:sz w:val="21"/>
          <w:szCs w:val="21"/>
        </w:rPr>
        <w:t>=</w:t>
      </w:r>
      <w:r w:rsidRPr="00303721">
        <w:rPr>
          <w:rFonts w:ascii="Monaco" w:hAnsi="Monaco" w:cs="Courier New"/>
          <w:color w:val="BB2323"/>
          <w:sz w:val="21"/>
          <w:szCs w:val="21"/>
        </w:rPr>
        <w:t>'train'</w:t>
      </w:r>
      <w:r w:rsidRPr="00303721">
        <w:rPr>
          <w:rFonts w:ascii="Monaco" w:hAnsi="Monaco" w:cs="Courier New"/>
          <w:sz w:val="21"/>
          <w:szCs w:val="21"/>
        </w:rPr>
        <w:t>):</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pixels </w:t>
      </w:r>
      <w:r w:rsidRPr="00303721">
        <w:rPr>
          <w:rFonts w:ascii="Monaco" w:hAnsi="Monaco" w:cs="Courier New"/>
          <w:color w:val="055BE0"/>
          <w:sz w:val="21"/>
          <w:szCs w:val="21"/>
        </w:rPr>
        <w:t>=</w:t>
      </w: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for</w:t>
      </w:r>
      <w:r w:rsidRPr="00303721">
        <w:rPr>
          <w:rFonts w:ascii="Monaco" w:hAnsi="Monaco" w:cs="Courier New"/>
          <w:sz w:val="21"/>
          <w:szCs w:val="21"/>
        </w:rPr>
        <w:t xml:space="preserve"> image_id </w:t>
      </w:r>
      <w:r w:rsidRPr="00303721">
        <w:rPr>
          <w:rFonts w:ascii="Monaco" w:hAnsi="Monaco" w:cs="Courier New"/>
          <w:b/>
          <w:bCs/>
          <w:color w:val="AA22FF"/>
          <w:sz w:val="21"/>
          <w:szCs w:val="21"/>
        </w:rPr>
        <w:t>in</w:t>
      </w:r>
      <w:r w:rsidRPr="00303721">
        <w:rPr>
          <w:rFonts w:ascii="Monaco" w:hAnsi="Monaco" w:cs="Courier New"/>
          <w:sz w:val="21"/>
          <w:szCs w:val="21"/>
        </w:rPr>
        <w:t xml:space="preserve"> image_ids:</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pixels</w:t>
      </w:r>
      <w:r w:rsidRPr="00303721">
        <w:rPr>
          <w:rFonts w:ascii="Monaco" w:hAnsi="Monaco" w:cs="Courier New"/>
          <w:color w:val="055BE0"/>
          <w:sz w:val="21"/>
          <w:szCs w:val="21"/>
        </w:rPr>
        <w:t>.</w:t>
      </w:r>
      <w:r w:rsidRPr="00303721">
        <w:rPr>
          <w:rFonts w:ascii="Monaco" w:hAnsi="Monaco" w:cs="Courier New"/>
          <w:sz w:val="21"/>
          <w:szCs w:val="21"/>
        </w:rPr>
        <w:t>append(</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draw_bboxes(image_id, bboxes[image_id], source)</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num_of_images </w:t>
      </w:r>
      <w:r w:rsidRPr="00303721">
        <w:rPr>
          <w:rFonts w:ascii="Monaco" w:hAnsi="Monaco" w:cs="Courier New"/>
          <w:color w:val="055BE0"/>
          <w:sz w:val="21"/>
          <w:szCs w:val="21"/>
        </w:rPr>
        <w:t>=</w:t>
      </w:r>
      <w:r w:rsidRPr="00303721">
        <w:rPr>
          <w:rFonts w:ascii="Monaco" w:hAnsi="Monaco" w:cs="Courier New"/>
          <w:sz w:val="21"/>
          <w:szCs w:val="21"/>
        </w:rPr>
        <w:t xml:space="preserve"> </w:t>
      </w:r>
      <w:r w:rsidRPr="00303721">
        <w:rPr>
          <w:rFonts w:ascii="Monaco" w:hAnsi="Monaco" w:cs="Courier New"/>
          <w:color w:val="008000"/>
          <w:sz w:val="21"/>
          <w:szCs w:val="21"/>
        </w:rPr>
        <w:t>len</w:t>
      </w:r>
      <w:r w:rsidRPr="00303721">
        <w:rPr>
          <w:rFonts w:ascii="Monaco" w:hAnsi="Monaco" w:cs="Courier New"/>
          <w:sz w:val="21"/>
          <w:szCs w:val="21"/>
        </w:rPr>
        <w:t>(image_ids)</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fig, axes </w:t>
      </w:r>
      <w:r w:rsidRPr="00303721">
        <w:rPr>
          <w:rFonts w:ascii="Monaco" w:hAnsi="Monaco" w:cs="Courier New"/>
          <w:color w:val="055BE0"/>
          <w:sz w:val="21"/>
          <w:szCs w:val="21"/>
        </w:rPr>
        <w:t>=</w:t>
      </w:r>
      <w:r w:rsidRPr="00303721">
        <w:rPr>
          <w:rFonts w:ascii="Monaco" w:hAnsi="Monaco" w:cs="Courier New"/>
          <w:sz w:val="21"/>
          <w:szCs w:val="21"/>
        </w:rPr>
        <w:t xml:space="preserve"> plt</w:t>
      </w:r>
      <w:r w:rsidRPr="00303721">
        <w:rPr>
          <w:rFonts w:ascii="Monaco" w:hAnsi="Monaco" w:cs="Courier New"/>
          <w:color w:val="055BE0"/>
          <w:sz w:val="21"/>
          <w:szCs w:val="21"/>
        </w:rPr>
        <w:t>.</w:t>
      </w:r>
      <w:r w:rsidRPr="00303721">
        <w:rPr>
          <w:rFonts w:ascii="Monaco" w:hAnsi="Monaco" w:cs="Courier New"/>
          <w:sz w:val="21"/>
          <w:szCs w:val="21"/>
        </w:rPr>
        <w:t>subplots(</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666666"/>
          <w:sz w:val="21"/>
          <w:szCs w:val="21"/>
        </w:rPr>
        <w:t>1</w:t>
      </w: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num_of_images,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figsize</w:t>
      </w:r>
      <w:r w:rsidRPr="00303721">
        <w:rPr>
          <w:rFonts w:ascii="Monaco" w:hAnsi="Monaco" w:cs="Courier New"/>
          <w:color w:val="055BE0"/>
          <w:sz w:val="21"/>
          <w:szCs w:val="21"/>
        </w:rPr>
        <w:t>=</w:t>
      </w:r>
      <w:r w:rsidRPr="00303721">
        <w:rPr>
          <w:rFonts w:ascii="Monaco" w:hAnsi="Monaco" w:cs="Courier New"/>
          <w:sz w:val="21"/>
          <w:szCs w:val="21"/>
        </w:rPr>
        <w:t>(</w:t>
      </w:r>
      <w:r w:rsidRPr="00303721">
        <w:rPr>
          <w:rFonts w:ascii="Monaco" w:hAnsi="Monaco" w:cs="Courier New"/>
          <w:color w:val="666666"/>
          <w:sz w:val="21"/>
          <w:szCs w:val="21"/>
        </w:rPr>
        <w:t>5</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num_of_images, </w:t>
      </w:r>
      <w:r w:rsidRPr="00303721">
        <w:rPr>
          <w:rFonts w:ascii="Monaco" w:hAnsi="Monaco" w:cs="Courier New"/>
          <w:color w:val="666666"/>
          <w:sz w:val="21"/>
          <w:szCs w:val="21"/>
        </w:rPr>
        <w:t>5</w:t>
      </w:r>
      <w:r w:rsidRPr="00303721">
        <w:rPr>
          <w:rFonts w:ascii="Monaco" w:hAnsi="Monaco" w:cs="Courier New"/>
          <w:sz w:val="21"/>
          <w:szCs w:val="21"/>
        </w:rPr>
        <w:t xml:space="preserve"> </w:t>
      </w:r>
      <w:r w:rsidRPr="00303721">
        <w:rPr>
          <w:rFonts w:ascii="Monaco" w:hAnsi="Monaco" w:cs="Courier New"/>
          <w:color w:val="055BE0"/>
          <w:sz w:val="21"/>
          <w:szCs w:val="21"/>
        </w:rPr>
        <w:t>*</w:t>
      </w:r>
      <w:r w:rsidRPr="00303721">
        <w:rPr>
          <w:rFonts w:ascii="Monaco" w:hAnsi="Monaco" w:cs="Courier New"/>
          <w:sz w:val="21"/>
          <w:szCs w:val="21"/>
        </w:rPr>
        <w:t xml:space="preserve"> num_of_images)</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w:t>
      </w:r>
      <w:r w:rsidRPr="00303721">
        <w:rPr>
          <w:rFonts w:ascii="Monaco" w:hAnsi="Monaco" w:cs="Courier New"/>
          <w:color w:val="007B00"/>
          <w:sz w:val="21"/>
          <w:szCs w:val="21"/>
        </w:rPr>
        <w:t>for</w:t>
      </w:r>
      <w:r w:rsidRPr="00303721">
        <w:rPr>
          <w:rFonts w:ascii="Monaco" w:hAnsi="Monaco" w:cs="Courier New"/>
          <w:sz w:val="21"/>
          <w:szCs w:val="21"/>
        </w:rPr>
        <w:t xml:space="preserve"> i, image_pixels </w:t>
      </w:r>
      <w:r w:rsidRPr="00303721">
        <w:rPr>
          <w:rFonts w:ascii="Monaco" w:hAnsi="Monaco" w:cs="Courier New"/>
          <w:b/>
          <w:bCs/>
          <w:color w:val="AA22FF"/>
          <w:sz w:val="21"/>
          <w:szCs w:val="21"/>
        </w:rPr>
        <w:t>in</w:t>
      </w:r>
      <w:r w:rsidRPr="00303721">
        <w:rPr>
          <w:rFonts w:ascii="Monaco" w:hAnsi="Monaco" w:cs="Courier New"/>
          <w:sz w:val="21"/>
          <w:szCs w:val="21"/>
        </w:rPr>
        <w:t xml:space="preserve"> </w:t>
      </w:r>
      <w:r w:rsidRPr="00303721">
        <w:rPr>
          <w:rFonts w:ascii="Monaco" w:hAnsi="Monaco" w:cs="Courier New"/>
          <w:color w:val="008000"/>
          <w:sz w:val="21"/>
          <w:szCs w:val="21"/>
        </w:rPr>
        <w:t>enumerate</w:t>
      </w:r>
      <w:r w:rsidRPr="00303721">
        <w:rPr>
          <w:rFonts w:ascii="Monaco" w:hAnsi="Monaco" w:cs="Courier New"/>
          <w:sz w:val="21"/>
          <w:szCs w:val="21"/>
        </w:rPr>
        <w:t>(pixels):</w:t>
      </w:r>
    </w:p>
    <w:p w:rsidR="00303721" w:rsidRPr="00303721" w:rsidRDefault="00303721" w:rsidP="0030372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03721">
        <w:rPr>
          <w:rFonts w:ascii="Monaco" w:hAnsi="Monaco" w:cs="Courier New"/>
          <w:sz w:val="21"/>
          <w:szCs w:val="21"/>
        </w:rPr>
        <w:t xml:space="preserve">        axes[i]</w:t>
      </w:r>
      <w:r w:rsidRPr="00303721">
        <w:rPr>
          <w:rFonts w:ascii="Monaco" w:hAnsi="Monaco" w:cs="Courier New"/>
          <w:color w:val="055BE0"/>
          <w:sz w:val="21"/>
          <w:szCs w:val="21"/>
        </w:rPr>
        <w:t>.</w:t>
      </w:r>
      <w:r w:rsidRPr="00303721">
        <w:rPr>
          <w:rFonts w:ascii="Monaco" w:hAnsi="Monaco" w:cs="Courier New"/>
          <w:sz w:val="21"/>
          <w:szCs w:val="21"/>
        </w:rPr>
        <w:t>imshow(image_pixels)</w:t>
      </w:r>
    </w:p>
    <w:p w:rsidR="008F7D4C" w:rsidRDefault="008F7D4C" w:rsidP="00783FB3">
      <w:pPr>
        <w:pStyle w:val="NormalPACKT"/>
        <w:rPr>
          <w:ins w:id="165" w:author="BANACHEWICZ, Konrad" w:date="2022-01-01T22:46:00Z"/>
          <w:rFonts w:ascii="Calibri" w:hAnsi="Calibri" w:cs="Calibri"/>
          <w:shd w:val="clear" w:color="auto" w:fill="FFFFFF"/>
        </w:rPr>
      </w:pPr>
    </w:p>
    <w:p w:rsidR="00DC6EDA" w:rsidRPr="00DC6EDA" w:rsidRDefault="00DC6EDA" w:rsidP="00DC6EDA">
      <w:pPr>
        <w:rPr>
          <w:rFonts w:ascii="Calibri" w:hAnsi="Calibri" w:cs="Calibri"/>
        </w:rPr>
      </w:pPr>
      <w:r w:rsidRPr="00DC6EDA">
        <w:rPr>
          <w:rFonts w:ascii="Calibri" w:hAnsi="Calibri" w:cs="Calibri"/>
          <w:sz w:val="21"/>
          <w:szCs w:val="21"/>
          <w:shd w:val="clear" w:color="auto" w:fill="FFFFFF"/>
        </w:rPr>
        <w:t>Next, we need a function to load the images - for the sake of speed, we rescale the images, so we can iterate faster through the versions.</w:t>
      </w:r>
    </w:p>
    <w:p w:rsidR="00791C1A" w:rsidRDefault="00791C1A" w:rsidP="00783FB3">
      <w:pPr>
        <w:pStyle w:val="NormalPACKT"/>
        <w:rPr>
          <w:rFonts w:ascii="Calibri" w:hAnsi="Calibri" w:cs="Calibri"/>
          <w:shd w:val="clear" w:color="auto" w:fill="FFFFFF"/>
        </w:rPr>
      </w:pPr>
    </w:p>
    <w:p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color w:val="007B00"/>
          <w:sz w:val="21"/>
          <w:szCs w:val="21"/>
        </w:rPr>
        <w:t>def</w:t>
      </w:r>
      <w:r w:rsidRPr="00786435">
        <w:rPr>
          <w:rFonts w:ascii="Monaco" w:hAnsi="Monaco" w:cs="Courier New"/>
          <w:sz w:val="21"/>
          <w:szCs w:val="21"/>
        </w:rPr>
        <w:t xml:space="preserve"> load_image(image_id):</w:t>
      </w:r>
    </w:p>
    <w:p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image </w:t>
      </w:r>
      <w:r w:rsidRPr="00786435">
        <w:rPr>
          <w:rFonts w:ascii="Monaco" w:hAnsi="Monaco" w:cs="Courier New"/>
          <w:color w:val="055BE0"/>
          <w:sz w:val="21"/>
          <w:szCs w:val="21"/>
        </w:rPr>
        <w:t>=</w:t>
      </w:r>
      <w:r w:rsidRPr="00786435">
        <w:rPr>
          <w:rFonts w:ascii="Monaco" w:hAnsi="Monaco" w:cs="Courier New"/>
          <w:sz w:val="21"/>
          <w:szCs w:val="21"/>
        </w:rPr>
        <w:t xml:space="preserve"> Image</w:t>
      </w:r>
      <w:r w:rsidRPr="00786435">
        <w:rPr>
          <w:rFonts w:ascii="Monaco" w:hAnsi="Monaco" w:cs="Courier New"/>
          <w:color w:val="055BE0"/>
          <w:sz w:val="21"/>
          <w:szCs w:val="21"/>
        </w:rPr>
        <w:t>.</w:t>
      </w:r>
      <w:r w:rsidRPr="00786435">
        <w:rPr>
          <w:rFonts w:ascii="Monaco" w:hAnsi="Monaco" w:cs="Courier New"/>
          <w:sz w:val="21"/>
          <w:szCs w:val="21"/>
        </w:rPr>
        <w:t>open(</w:t>
      </w:r>
      <w:r w:rsidRPr="00786435">
        <w:rPr>
          <w:rFonts w:ascii="Monaco" w:hAnsi="Monaco" w:cs="Courier New"/>
          <w:color w:val="BB2323"/>
          <w:sz w:val="21"/>
          <w:szCs w:val="21"/>
        </w:rPr>
        <w:t>'../input/global-wheat-detection/train/'</w:t>
      </w:r>
      <w:r w:rsidRPr="00786435">
        <w:rPr>
          <w:rFonts w:ascii="Monaco" w:hAnsi="Monaco" w:cs="Courier New"/>
          <w:sz w:val="21"/>
          <w:szCs w:val="21"/>
        </w:rPr>
        <w:t xml:space="preserve"> </w:t>
      </w:r>
      <w:r w:rsidRPr="00786435">
        <w:rPr>
          <w:rFonts w:ascii="Monaco" w:hAnsi="Monaco" w:cs="Courier New"/>
          <w:color w:val="055BE0"/>
          <w:sz w:val="21"/>
          <w:szCs w:val="21"/>
        </w:rPr>
        <w:t>+</w:t>
      </w:r>
      <w:r w:rsidRPr="00786435">
        <w:rPr>
          <w:rFonts w:ascii="Monaco" w:hAnsi="Monaco" w:cs="Courier New"/>
          <w:sz w:val="21"/>
          <w:szCs w:val="21"/>
        </w:rPr>
        <w:t xml:space="preserve"> image_id </w:t>
      </w:r>
      <w:r w:rsidRPr="00786435">
        <w:rPr>
          <w:rFonts w:ascii="Monaco" w:hAnsi="Monaco" w:cs="Courier New"/>
          <w:color w:val="055BE0"/>
          <w:sz w:val="21"/>
          <w:szCs w:val="21"/>
        </w:rPr>
        <w:t>+</w:t>
      </w:r>
      <w:r w:rsidRPr="00786435">
        <w:rPr>
          <w:rFonts w:ascii="Monaco" w:hAnsi="Monaco" w:cs="Courier New"/>
          <w:sz w:val="21"/>
          <w:szCs w:val="21"/>
        </w:rPr>
        <w:t xml:space="preserve"> </w:t>
      </w:r>
      <w:r w:rsidRPr="00786435">
        <w:rPr>
          <w:rFonts w:ascii="Monaco" w:hAnsi="Monaco" w:cs="Courier New"/>
          <w:color w:val="BA2121"/>
          <w:sz w:val="21"/>
          <w:szCs w:val="21"/>
        </w:rPr>
        <w:t>".jpg"</w:t>
      </w:r>
      <w:r w:rsidRPr="00786435">
        <w:rPr>
          <w:rFonts w:ascii="Monaco" w:hAnsi="Monaco" w:cs="Courier New"/>
          <w:sz w:val="21"/>
          <w:szCs w:val="21"/>
        </w:rPr>
        <w:t>)</w:t>
      </w:r>
    </w:p>
    <w:p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image </w:t>
      </w:r>
      <w:r w:rsidRPr="00786435">
        <w:rPr>
          <w:rFonts w:ascii="Monaco" w:hAnsi="Monaco" w:cs="Courier New"/>
          <w:color w:val="055BE0"/>
          <w:sz w:val="21"/>
          <w:szCs w:val="21"/>
        </w:rPr>
        <w:t>=</w:t>
      </w:r>
      <w:r w:rsidRPr="00786435">
        <w:rPr>
          <w:rFonts w:ascii="Monaco" w:hAnsi="Monaco" w:cs="Courier New"/>
          <w:sz w:val="21"/>
          <w:szCs w:val="21"/>
        </w:rPr>
        <w:t xml:space="preserve"> image</w:t>
      </w:r>
      <w:r w:rsidRPr="00786435">
        <w:rPr>
          <w:rFonts w:ascii="Monaco" w:hAnsi="Monaco" w:cs="Courier New"/>
          <w:color w:val="055BE0"/>
          <w:sz w:val="21"/>
          <w:szCs w:val="21"/>
        </w:rPr>
        <w:t>.</w:t>
      </w:r>
      <w:r w:rsidRPr="00786435">
        <w:rPr>
          <w:rFonts w:ascii="Monaco" w:hAnsi="Monaco" w:cs="Courier New"/>
          <w:sz w:val="21"/>
          <w:szCs w:val="21"/>
        </w:rPr>
        <w:t>resize((CFG</w:t>
      </w:r>
      <w:r w:rsidRPr="00786435">
        <w:rPr>
          <w:rFonts w:ascii="Monaco" w:hAnsi="Monaco" w:cs="Courier New"/>
          <w:color w:val="055BE0"/>
          <w:sz w:val="21"/>
          <w:szCs w:val="21"/>
        </w:rPr>
        <w:t>.</w:t>
      </w:r>
      <w:r w:rsidRPr="00786435">
        <w:rPr>
          <w:rFonts w:ascii="Monaco" w:hAnsi="Monaco" w:cs="Courier New"/>
          <w:sz w:val="21"/>
          <w:szCs w:val="21"/>
        </w:rPr>
        <w:t>img_size, CFG</w:t>
      </w:r>
      <w:r w:rsidRPr="00786435">
        <w:rPr>
          <w:rFonts w:ascii="Monaco" w:hAnsi="Monaco" w:cs="Courier New"/>
          <w:color w:val="055BE0"/>
          <w:sz w:val="21"/>
          <w:szCs w:val="21"/>
        </w:rPr>
        <w:t>.</w:t>
      </w:r>
      <w:r w:rsidRPr="00786435">
        <w:rPr>
          <w:rFonts w:ascii="Monaco" w:hAnsi="Monaco" w:cs="Courier New"/>
          <w:sz w:val="21"/>
          <w:szCs w:val="21"/>
        </w:rPr>
        <w:t>img_size))</w:t>
      </w:r>
    </w:p>
    <w:p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w:t>
      </w:r>
    </w:p>
    <w:p w:rsidR="00786435" w:rsidRPr="00786435" w:rsidRDefault="00786435" w:rsidP="007864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86435">
        <w:rPr>
          <w:rFonts w:ascii="Monaco" w:hAnsi="Monaco" w:cs="Courier New"/>
          <w:sz w:val="21"/>
          <w:szCs w:val="21"/>
        </w:rPr>
        <w:t xml:space="preserve">    </w:t>
      </w:r>
      <w:r w:rsidRPr="00786435">
        <w:rPr>
          <w:rFonts w:ascii="Monaco" w:hAnsi="Monaco" w:cs="Courier New"/>
          <w:color w:val="007B00"/>
          <w:sz w:val="21"/>
          <w:szCs w:val="21"/>
        </w:rPr>
        <w:t>return</w:t>
      </w:r>
      <w:r w:rsidRPr="00786435">
        <w:rPr>
          <w:rFonts w:ascii="Monaco" w:hAnsi="Monaco" w:cs="Courier New"/>
          <w:sz w:val="21"/>
          <w:szCs w:val="21"/>
        </w:rPr>
        <w:t xml:space="preserve"> np</w:t>
      </w:r>
      <w:r w:rsidRPr="00786435">
        <w:rPr>
          <w:rFonts w:ascii="Monaco" w:hAnsi="Monaco" w:cs="Courier New"/>
          <w:color w:val="055BE0"/>
          <w:sz w:val="21"/>
          <w:szCs w:val="21"/>
        </w:rPr>
        <w:t>.</w:t>
      </w:r>
      <w:r w:rsidRPr="00786435">
        <w:rPr>
          <w:rFonts w:ascii="Monaco" w:hAnsi="Monaco" w:cs="Courier New"/>
          <w:sz w:val="21"/>
          <w:szCs w:val="21"/>
        </w:rPr>
        <w:t>asarray(image)</w:t>
      </w:r>
    </w:p>
    <w:p w:rsidR="00DC6EDA" w:rsidRDefault="00DC6EDA" w:rsidP="00783FB3">
      <w:pPr>
        <w:pStyle w:val="NormalPACKT"/>
        <w:rPr>
          <w:rFonts w:ascii="Calibri" w:hAnsi="Calibri" w:cs="Calibri"/>
          <w:shd w:val="clear" w:color="auto" w:fill="FFFFFF"/>
        </w:rPr>
      </w:pPr>
    </w:p>
    <w:p w:rsidR="00785707" w:rsidRPr="00C8325B" w:rsidRDefault="00785707" w:rsidP="00785707">
      <w:pPr>
        <w:pStyle w:val="NormaleWeb"/>
        <w:spacing w:beforeAutospacing="0" w:after="180" w:afterAutospacing="0"/>
        <w:rPr>
          <w:rFonts w:ascii="Calibri" w:hAnsi="Calibri" w:cs="Calibri"/>
          <w:sz w:val="21"/>
          <w:szCs w:val="21"/>
        </w:rPr>
      </w:pPr>
      <w:proofErr w:type="gramStart"/>
      <w:r w:rsidRPr="00C8325B">
        <w:rPr>
          <w:rFonts w:ascii="Calibri" w:hAnsi="Calibri" w:cs="Calibri"/>
          <w:sz w:val="21"/>
          <w:szCs w:val="21"/>
        </w:rPr>
        <w:t xml:space="preserve">Keras implementation of the YoloV3-type architecture - taken from the excellent kernel by Matt </w:t>
      </w:r>
      <w:proofErr w:type="spellStart"/>
      <w:r w:rsidRPr="00C8325B">
        <w:rPr>
          <w:rFonts w:ascii="Calibri" w:hAnsi="Calibri" w:cs="Calibri"/>
          <w:sz w:val="21"/>
          <w:szCs w:val="21"/>
        </w:rPr>
        <w:t>Bastow</w:t>
      </w:r>
      <w:proofErr w:type="spellEnd"/>
      <w:r w:rsidRPr="00C8325B">
        <w:rPr>
          <w:rFonts w:ascii="Calibri" w:hAnsi="Calibri" w:cs="Calibri"/>
          <w:sz w:val="21"/>
          <w:szCs w:val="21"/>
        </w:rPr>
        <w:t> </w:t>
      </w:r>
      <w:hyperlink r:id="rId30" w:history="1">
        <w:r w:rsidRPr="00C8325B">
          <w:rPr>
            <w:rStyle w:val="Collegamentoipertestuale"/>
            <w:rFonts w:ascii="Calibri" w:eastAsiaTheme="majorEastAsia" w:hAnsi="Calibri" w:cs="Calibri"/>
            <w:color w:val="008ABC"/>
            <w:sz w:val="21"/>
            <w:szCs w:val="21"/>
          </w:rPr>
          <w:t>https://www.kaggle.com/mattbast</w:t>
        </w:r>
      </w:hyperlink>
      <w:r w:rsidRPr="00C8325B">
        <w:rPr>
          <w:rFonts w:ascii="Calibri" w:hAnsi="Calibri" w:cs="Calibri"/>
          <w:sz w:val="21"/>
          <w:szCs w:val="21"/>
        </w:rPr>
        <w:t>.</w:t>
      </w:r>
      <w:proofErr w:type="gramEnd"/>
      <w:r w:rsidRPr="00C8325B">
        <w:rPr>
          <w:rFonts w:ascii="Calibri" w:hAnsi="Calibri" w:cs="Calibri"/>
          <w:sz w:val="21"/>
          <w:szCs w:val="21"/>
        </w:rPr>
        <w:t xml:space="preserve"> YoloV3 is a a real-time object detection algorithm that identifies specific objects in videos, live feeds, or images. YOLO uses features learned by a deep convolutional neural network to detect an object. Versions 1-3 of YOLO were created by Joseph Redmon and Ali Farhadi. The specific changes introduced in v3 </w:t>
      </w:r>
      <w:proofErr w:type="gramStart"/>
      <w:r w:rsidRPr="00C8325B">
        <w:rPr>
          <w:rFonts w:ascii="Calibri" w:hAnsi="Calibri" w:cs="Calibri"/>
          <w:sz w:val="21"/>
          <w:szCs w:val="21"/>
        </w:rPr>
        <w:t>are discussed</w:t>
      </w:r>
      <w:proofErr w:type="gramEnd"/>
      <w:r w:rsidRPr="00C8325B">
        <w:rPr>
          <w:rFonts w:ascii="Calibri" w:hAnsi="Calibri" w:cs="Calibri"/>
          <w:sz w:val="21"/>
          <w:szCs w:val="21"/>
        </w:rPr>
        <w:t xml:space="preserve"> in the paper by the authors: </w:t>
      </w:r>
      <w:hyperlink r:id="rId31" w:history="1">
        <w:r w:rsidRPr="00C8325B">
          <w:rPr>
            <w:rStyle w:val="Collegamentoipertestuale"/>
            <w:rFonts w:ascii="Calibri" w:eastAsiaTheme="majorEastAsia" w:hAnsi="Calibri" w:cs="Calibri"/>
            <w:color w:val="008ABC"/>
            <w:sz w:val="21"/>
            <w:szCs w:val="21"/>
          </w:rPr>
          <w:t>https://arxiv.org/abs/1804.02767</w:t>
        </w:r>
      </w:hyperlink>
    </w:p>
    <w:p w:rsidR="00785707" w:rsidRDefault="00785707" w:rsidP="00785707">
      <w:pPr>
        <w:pStyle w:val="NormaleWeb"/>
        <w:spacing w:beforeAutospacing="0" w:after="240" w:afterAutospacing="0"/>
        <w:rPr>
          <w:ins w:id="166" w:author="BANACHEWICZ, Konrad" w:date="2022-01-01T22:54:00Z"/>
          <w:rFonts w:ascii="Calibri" w:hAnsi="Calibri" w:cs="Calibri"/>
          <w:sz w:val="21"/>
          <w:szCs w:val="21"/>
        </w:rPr>
      </w:pPr>
      <w:r w:rsidRPr="00C8325B">
        <w:rPr>
          <w:rFonts w:ascii="Calibri" w:hAnsi="Calibri" w:cs="Calibri"/>
          <w:sz w:val="21"/>
          <w:szCs w:val="21"/>
        </w:rPr>
        <w:t>The model begins with a convolutional layer with 32 filters which doubles in size in the next layer. The filters are then halved in size before doubling every layer up to 128 layers. The filters are then halved again while a larger stride reduces the size of the input image. This pattern of doubling and halving filter sizes continues with a few repeated blocks until we reach a size of 1024. ResNet skip layers are added for stabilization purposes - they also reduce the chance for vanishing gradients </w:t>
      </w:r>
      <w:hyperlink r:id="rId32" w:history="1">
        <w:r w:rsidRPr="00C8325B">
          <w:rPr>
            <w:rStyle w:val="Collegamentoipertestuale"/>
            <w:rFonts w:ascii="Calibri" w:eastAsiaTheme="majorEastAsia" w:hAnsi="Calibri" w:cs="Calibri"/>
            <w:color w:val="008ABC"/>
            <w:sz w:val="21"/>
            <w:szCs w:val="21"/>
          </w:rPr>
          <w:t>https://en.wikipedia.org/wiki/Vanishing_gradient_problem</w:t>
        </w:r>
      </w:hyperlink>
      <w:r w:rsidRPr="00C8325B">
        <w:rPr>
          <w:rFonts w:ascii="Calibri" w:hAnsi="Calibri" w:cs="Calibri"/>
          <w:sz w:val="21"/>
          <w:szCs w:val="21"/>
        </w:rPr>
        <w:t>.</w:t>
      </w:r>
    </w:p>
    <w:p w:rsidR="00395916" w:rsidRPr="00C8325B" w:rsidRDefault="00395916" w:rsidP="00785707">
      <w:pPr>
        <w:pStyle w:val="NormaleWeb"/>
        <w:spacing w:beforeAutospacing="0" w:after="240" w:afterAutospacing="0"/>
        <w:rPr>
          <w:rFonts w:ascii="Calibri" w:hAnsi="Calibri" w:cs="Calibri"/>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color w:val="007B00"/>
          <w:sz w:val="21"/>
          <w:szCs w:val="21"/>
        </w:rPr>
        <w:t>def</w:t>
      </w:r>
      <w:r w:rsidRPr="00EF4C5C">
        <w:rPr>
          <w:rFonts w:ascii="Monaco" w:hAnsi="Monaco" w:cs="Courier New"/>
          <w:sz w:val="21"/>
          <w:szCs w:val="21"/>
        </w:rPr>
        <w:t xml:space="preserve"> create_model():</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x_input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Input(shape</w:t>
      </w:r>
      <w:r w:rsidRPr="00EF4C5C">
        <w:rPr>
          <w:rFonts w:ascii="Monaco" w:hAnsi="Monaco" w:cs="Courier New"/>
          <w:color w:val="055BE0"/>
          <w:sz w:val="21"/>
          <w:szCs w:val="21"/>
        </w:rPr>
        <w:t>=</w:t>
      </w:r>
      <w:r w:rsidRPr="00EF4C5C">
        <w:rPr>
          <w:rFonts w:ascii="Monaco" w:hAnsi="Monaco" w:cs="Courier New"/>
          <w:sz w:val="21"/>
          <w:szCs w:val="21"/>
        </w:rPr>
        <w:t>(CFG</w:t>
      </w:r>
      <w:r w:rsidRPr="00EF4C5C">
        <w:rPr>
          <w:rFonts w:ascii="Monaco" w:hAnsi="Monaco" w:cs="Courier New"/>
          <w:color w:val="055BE0"/>
          <w:sz w:val="21"/>
          <w:szCs w:val="21"/>
        </w:rPr>
        <w:t>.</w:t>
      </w:r>
      <w:r w:rsidRPr="00EF4C5C">
        <w:rPr>
          <w:rFonts w:ascii="Monaco" w:hAnsi="Monaco" w:cs="Courier New"/>
          <w:sz w:val="21"/>
          <w:szCs w:val="21"/>
        </w:rPr>
        <w:t>image,</w:t>
      </w:r>
      <w:r w:rsidRPr="00EF4C5C">
        <w:rPr>
          <w:rFonts w:ascii="Monaco" w:hAnsi="Monaco" w:cs="Courier New"/>
          <w:color w:val="666666"/>
          <w:sz w:val="21"/>
          <w:szCs w:val="21"/>
        </w:rPr>
        <w:t>256</w:t>
      </w:r>
      <w:r w:rsidRPr="00EF4C5C">
        <w:rPr>
          <w:rFonts w:ascii="Monaco" w:hAnsi="Monaco" w:cs="Courier New"/>
          <w:sz w:val="21"/>
          <w:szCs w:val="21"/>
        </w:rPr>
        <w:t>,</w:t>
      </w:r>
      <w:r w:rsidRPr="00EF4C5C">
        <w:rPr>
          <w:rFonts w:ascii="Monaco" w:hAnsi="Monaco" w:cs="Courier New"/>
          <w:color w:val="666666"/>
          <w:sz w:val="21"/>
          <w:szCs w:val="21"/>
        </w:rPr>
        <w:t>3</w:t>
      </w:r>
      <w:r w:rsidRPr="00EF4C5C">
        <w:rPr>
          <w:rFonts w:ascii="Monaco" w:hAnsi="Monaco" w:cs="Courier New"/>
          <w:sz w:val="21"/>
          <w:szCs w:val="21"/>
        </w:rPr>
        <w: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32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)(x_input)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1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64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32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64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2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64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3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 xml:space="preserve">, </w:t>
      </w:r>
      <w:r w:rsidRPr="00EF4C5C">
        <w:rPr>
          <w:rFonts w:ascii="Monaco" w:hAnsi="Monaco" w:cs="Courier New"/>
          <w:color w:val="666666"/>
          <w:sz w:val="21"/>
          <w:szCs w:val="21"/>
        </w:rPr>
        <w:t>2</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8</w:t>
      </w:r>
      <w:r w:rsidRPr="00EF4C5C">
        <w:rPr>
          <w:rFonts w:ascii="Monaco" w:hAnsi="Monaco" w:cs="Courier New"/>
          <w:sz w:val="21"/>
          <w:szCs w:val="21"/>
        </w:rPr>
        <w: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4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 xml:space="preserve">, </w:t>
      </w:r>
      <w:r w:rsidRPr="00EF4C5C">
        <w:rPr>
          <w:rFonts w:ascii="Monaco" w:hAnsi="Monaco" w:cs="Courier New"/>
          <w:color w:val="666666"/>
          <w:sz w:val="21"/>
          <w:szCs w:val="21"/>
        </w:rPr>
        <w:t>2</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8</w:t>
      </w:r>
      <w:r w:rsidRPr="00EF4C5C">
        <w:rPr>
          <w:rFonts w:ascii="Monaco" w:hAnsi="Monaco" w:cs="Courier New"/>
          <w:sz w:val="21"/>
          <w:szCs w:val="21"/>
        </w:rPr>
        <w: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block 5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1024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2</w:t>
      </w:r>
      <w:r w:rsidRPr="00EF4C5C">
        <w:rPr>
          <w:rFonts w:ascii="Monaco" w:hAnsi="Monaco" w:cs="Courier New"/>
          <w:sz w:val="21"/>
          <w:szCs w:val="21"/>
        </w:rPr>
        <w:t xml:space="preserve">, </w:t>
      </w:r>
      <w:r w:rsidRPr="00EF4C5C">
        <w:rPr>
          <w:rFonts w:ascii="Monaco" w:hAnsi="Monaco" w:cs="Courier New"/>
          <w:color w:val="666666"/>
          <w:sz w:val="21"/>
          <w:szCs w:val="21"/>
        </w:rPr>
        <w:t>2</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for</w:t>
      </w:r>
      <w:r w:rsidRPr="00EF4C5C">
        <w:rPr>
          <w:rFonts w:ascii="Monaco" w:hAnsi="Monaco" w:cs="Courier New"/>
          <w:sz w:val="21"/>
          <w:szCs w:val="21"/>
        </w:rPr>
        <w:t xml:space="preserve"> i </w:t>
      </w:r>
      <w:r w:rsidRPr="00EF4C5C">
        <w:rPr>
          <w:rFonts w:ascii="Monaco" w:hAnsi="Monaco" w:cs="Courier New"/>
          <w:b/>
          <w:bCs/>
          <w:color w:val="AA22FF"/>
          <w:sz w:val="21"/>
          <w:szCs w:val="21"/>
        </w:rPr>
        <w:t>in</w:t>
      </w:r>
      <w:r w:rsidRPr="00EF4C5C">
        <w:rPr>
          <w:rFonts w:ascii="Monaco" w:hAnsi="Monaco" w:cs="Courier New"/>
          <w:sz w:val="21"/>
          <w:szCs w:val="21"/>
        </w:rPr>
        <w:t xml:space="preserve"> </w:t>
      </w:r>
      <w:r w:rsidRPr="00EF4C5C">
        <w:rPr>
          <w:rFonts w:ascii="Monaco" w:hAnsi="Monaco" w:cs="Courier New"/>
          <w:color w:val="008000"/>
          <w:sz w:val="21"/>
          <w:szCs w:val="21"/>
        </w:rPr>
        <w:t>range</w:t>
      </w:r>
      <w:r w:rsidRPr="00EF4C5C">
        <w:rPr>
          <w:rFonts w:ascii="Monaco" w:hAnsi="Monaco" w:cs="Courier New"/>
          <w:sz w:val="21"/>
          <w:szCs w:val="21"/>
        </w:rPr>
        <w:t>(</w:t>
      </w:r>
      <w:r w:rsidRPr="00EF4C5C">
        <w:rPr>
          <w:rFonts w:ascii="Monaco" w:hAnsi="Monaco" w:cs="Courier New"/>
          <w:color w:val="666666"/>
          <w:sz w:val="21"/>
          <w:szCs w:val="21"/>
        </w:rPr>
        <w:t>4</w:t>
      </w:r>
      <w:r w:rsidRPr="00EF4C5C">
        <w:rPr>
          <w:rFonts w:ascii="Monaco" w:hAnsi="Monaco" w:cs="Courier New"/>
          <w:sz w:val="21"/>
          <w:szCs w:val="21"/>
        </w:rPr>
        <w:t>):</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1024</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Add()([x_shortcut,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x_shortcut </w:t>
      </w:r>
      <w:r w:rsidRPr="00EF4C5C">
        <w:rPr>
          <w:rFonts w:ascii="Monaco" w:hAnsi="Monaco" w:cs="Courier New"/>
          <w:color w:val="055BE0"/>
          <w:sz w:val="21"/>
          <w:szCs w:val="21"/>
        </w:rPr>
        <w:t>=</w:t>
      </w:r>
      <w:r w:rsidRPr="00EF4C5C">
        <w:rPr>
          <w:rFonts w:ascii="Monaco" w:hAnsi="Monaco" w:cs="Courier New"/>
          <w:sz w:val="21"/>
          <w:szCs w:val="21"/>
        </w:rPr>
        <w:t xml:space="preserve"> 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i/>
          <w:iCs/>
          <w:sz w:val="21"/>
          <w:szCs w:val="21"/>
        </w:rPr>
        <w:t>########## output layers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512</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256</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128</w:t>
      </w:r>
      <w:r w:rsidRPr="00EF4C5C">
        <w:rPr>
          <w:rFonts w:ascii="Monaco" w:hAnsi="Monaco" w:cs="Courier New"/>
          <w:sz w:val="21"/>
          <w:szCs w:val="21"/>
        </w:rPr>
        <w:t>, (</w:t>
      </w:r>
      <w:r w:rsidRPr="00EF4C5C">
        <w:rPr>
          <w:rFonts w:ascii="Monaco" w:hAnsi="Monaco" w:cs="Courier New"/>
          <w:color w:val="666666"/>
          <w:sz w:val="21"/>
          <w:szCs w:val="21"/>
        </w:rPr>
        <w:t>3</w:t>
      </w:r>
      <w:r w:rsidRPr="00EF4C5C">
        <w:rPr>
          <w:rFonts w:ascii="Monaco" w:hAnsi="Monaco" w:cs="Courier New"/>
          <w:sz w:val="21"/>
          <w:szCs w:val="21"/>
        </w:rPr>
        <w:t xml:space="preserve">, </w:t>
      </w:r>
      <w:r w:rsidRPr="00EF4C5C">
        <w:rPr>
          <w:rFonts w:ascii="Monaco" w:hAnsi="Monaco" w:cs="Courier New"/>
          <w:color w:val="666666"/>
          <w:sz w:val="21"/>
          <w:szCs w:val="21"/>
        </w:rPr>
        <w:t>3</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padding</w:t>
      </w:r>
      <w:r w:rsidRPr="00EF4C5C">
        <w:rPr>
          <w:rFonts w:ascii="Monaco" w:hAnsi="Monaco" w:cs="Courier New"/>
          <w:color w:val="055BE0"/>
          <w:sz w:val="21"/>
          <w:szCs w:val="21"/>
        </w:rPr>
        <w:t>=</w:t>
      </w:r>
      <w:r w:rsidRPr="00EF4C5C">
        <w:rPr>
          <w:rFonts w:ascii="Monaco" w:hAnsi="Monaco" w:cs="Courier New"/>
          <w:color w:val="BB2323"/>
          <w:sz w:val="21"/>
          <w:szCs w:val="21"/>
        </w:rPr>
        <w:t>'same'</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BatchNormalization()(x)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x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LeakyReLU(alpha</w:t>
      </w:r>
      <w:r w:rsidRPr="00EF4C5C">
        <w:rPr>
          <w:rFonts w:ascii="Monaco" w:hAnsi="Monaco" w:cs="Courier New"/>
          <w:color w:val="055BE0"/>
          <w:sz w:val="21"/>
          <w:szCs w:val="21"/>
        </w:rPr>
        <w:t>=</w:t>
      </w:r>
      <w:r w:rsidRPr="00EF4C5C">
        <w:rPr>
          <w:rFonts w:ascii="Monaco" w:hAnsi="Monaco" w:cs="Courier New"/>
          <w:color w:val="666666"/>
          <w:sz w:val="21"/>
          <w:szCs w:val="21"/>
        </w:rPr>
        <w:t>0.1</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predictions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layers</w:t>
      </w:r>
      <w:r w:rsidRPr="00EF4C5C">
        <w:rPr>
          <w:rFonts w:ascii="Monaco" w:hAnsi="Monaco" w:cs="Courier New"/>
          <w:color w:val="055BE0"/>
          <w:sz w:val="21"/>
          <w:szCs w:val="21"/>
        </w:rPr>
        <w:t>.</w:t>
      </w:r>
      <w:r w:rsidRPr="00EF4C5C">
        <w:rPr>
          <w:rFonts w:ascii="Monaco" w:hAnsi="Monaco" w:cs="Courier New"/>
          <w:sz w:val="21"/>
          <w:szCs w:val="21"/>
        </w:rPr>
        <w:t>Conv2D(</w:t>
      </w:r>
      <w:r w:rsidRPr="00EF4C5C">
        <w:rPr>
          <w:rFonts w:ascii="Monaco" w:hAnsi="Monaco" w:cs="Courier New"/>
          <w:color w:val="666666"/>
          <w:sz w:val="21"/>
          <w:szCs w:val="21"/>
        </w:rPr>
        <w:t>10</w:t>
      </w:r>
      <w:r w:rsidRPr="00EF4C5C">
        <w:rPr>
          <w:rFonts w:ascii="Monaco" w:hAnsi="Monaco" w:cs="Courier New"/>
          <w:sz w:val="21"/>
          <w:szCs w:val="21"/>
        </w:rPr>
        <w:t>, (</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strides</w:t>
      </w:r>
      <w:r w:rsidRPr="00EF4C5C">
        <w:rPr>
          <w:rFonts w:ascii="Monaco" w:hAnsi="Monaco" w:cs="Courier New"/>
          <w:color w:val="055BE0"/>
          <w:sz w:val="21"/>
          <w:szCs w:val="21"/>
        </w:rPr>
        <w:t>=</w:t>
      </w:r>
      <w:r w:rsidRPr="00EF4C5C">
        <w:rPr>
          <w:rFonts w:ascii="Monaco" w:hAnsi="Monaco" w:cs="Courier New"/>
          <w:sz w:val="21"/>
          <w:szCs w:val="21"/>
        </w:rPr>
        <w:t>(</w:t>
      </w:r>
      <w:r w:rsidRPr="00EF4C5C">
        <w:rPr>
          <w:rFonts w:ascii="Monaco" w:hAnsi="Monaco" w:cs="Courier New"/>
          <w:color w:val="666666"/>
          <w:sz w:val="21"/>
          <w:szCs w:val="21"/>
        </w:rPr>
        <w:t>1</w:t>
      </w:r>
      <w:r w:rsidRPr="00EF4C5C">
        <w:rPr>
          <w:rFonts w:ascii="Monaco" w:hAnsi="Monaco" w:cs="Courier New"/>
          <w:sz w:val="21"/>
          <w:szCs w:val="21"/>
        </w:rPr>
        <w:t xml:space="preserve">, </w:t>
      </w:r>
      <w:r w:rsidRPr="00EF4C5C">
        <w:rPr>
          <w:rFonts w:ascii="Monaco" w:hAnsi="Monaco" w:cs="Courier New"/>
          <w:color w:val="666666"/>
          <w:sz w:val="21"/>
          <w:szCs w:val="21"/>
        </w:rPr>
        <w:t>1</w:t>
      </w:r>
      <w:r w:rsidRPr="00EF4C5C">
        <w:rPr>
          <w:rFonts w:ascii="Monaco" w:hAnsi="Monaco" w:cs="Courier New"/>
          <w:sz w:val="21"/>
          <w:szCs w:val="21"/>
        </w:rPr>
        <w:t>), activation</w:t>
      </w:r>
      <w:r w:rsidRPr="00EF4C5C">
        <w:rPr>
          <w:rFonts w:ascii="Monaco" w:hAnsi="Monaco" w:cs="Courier New"/>
          <w:color w:val="055BE0"/>
          <w:sz w:val="21"/>
          <w:szCs w:val="21"/>
        </w:rPr>
        <w:t>=</w:t>
      </w:r>
      <w:r w:rsidRPr="00EF4C5C">
        <w:rPr>
          <w:rFonts w:ascii="Monaco" w:hAnsi="Monaco" w:cs="Courier New"/>
          <w:color w:val="BB2323"/>
          <w:sz w:val="21"/>
          <w:szCs w:val="21"/>
        </w:rPr>
        <w:t>'sigmoid'</w:t>
      </w:r>
      <w:r w:rsidRPr="00EF4C5C">
        <w:rPr>
          <w:rFonts w:ascii="Monaco" w:hAnsi="Monaco" w:cs="Courier New"/>
          <w:sz w:val="21"/>
          <w:szCs w:val="21"/>
        </w:rPr>
        <w:t>)(x)</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model </w:t>
      </w:r>
      <w:r w:rsidRPr="00EF4C5C">
        <w:rPr>
          <w:rFonts w:ascii="Monaco" w:hAnsi="Monaco" w:cs="Courier New"/>
          <w:color w:val="055BE0"/>
          <w:sz w:val="21"/>
          <w:szCs w:val="21"/>
        </w:rPr>
        <w:t>=</w:t>
      </w:r>
      <w:r w:rsidRPr="00EF4C5C">
        <w:rPr>
          <w:rFonts w:ascii="Monaco" w:hAnsi="Monaco" w:cs="Courier New"/>
          <w:sz w:val="21"/>
          <w:szCs w:val="21"/>
        </w:rPr>
        <w:t xml:space="preserve"> tf</w:t>
      </w:r>
      <w:r w:rsidRPr="00EF4C5C">
        <w:rPr>
          <w:rFonts w:ascii="Monaco" w:hAnsi="Monaco" w:cs="Courier New"/>
          <w:color w:val="055BE0"/>
          <w:sz w:val="21"/>
          <w:szCs w:val="21"/>
        </w:rPr>
        <w:t>.</w:t>
      </w:r>
      <w:r w:rsidRPr="00EF4C5C">
        <w:rPr>
          <w:rFonts w:ascii="Monaco" w:hAnsi="Monaco" w:cs="Courier New"/>
          <w:sz w:val="21"/>
          <w:szCs w:val="21"/>
        </w:rPr>
        <w:t>keras</w:t>
      </w:r>
      <w:r w:rsidRPr="00EF4C5C">
        <w:rPr>
          <w:rFonts w:ascii="Monaco" w:hAnsi="Monaco" w:cs="Courier New"/>
          <w:color w:val="055BE0"/>
          <w:sz w:val="21"/>
          <w:szCs w:val="21"/>
        </w:rPr>
        <w:t>.</w:t>
      </w:r>
      <w:r w:rsidRPr="00EF4C5C">
        <w:rPr>
          <w:rFonts w:ascii="Monaco" w:hAnsi="Monaco" w:cs="Courier New"/>
          <w:sz w:val="21"/>
          <w:szCs w:val="21"/>
        </w:rPr>
        <w:t>Model(inputs</w:t>
      </w:r>
      <w:r w:rsidRPr="00EF4C5C">
        <w:rPr>
          <w:rFonts w:ascii="Monaco" w:hAnsi="Monaco" w:cs="Courier New"/>
          <w:color w:val="055BE0"/>
          <w:sz w:val="21"/>
          <w:szCs w:val="21"/>
        </w:rPr>
        <w:t>=</w:t>
      </w:r>
      <w:r w:rsidRPr="00EF4C5C">
        <w:rPr>
          <w:rFonts w:ascii="Monaco" w:hAnsi="Monaco" w:cs="Courier New"/>
          <w:sz w:val="21"/>
          <w:szCs w:val="21"/>
        </w:rPr>
        <w:t>x_input, outputs</w:t>
      </w:r>
      <w:r w:rsidRPr="00EF4C5C">
        <w:rPr>
          <w:rFonts w:ascii="Monaco" w:hAnsi="Monaco" w:cs="Courier New"/>
          <w:color w:val="055BE0"/>
          <w:sz w:val="21"/>
          <w:szCs w:val="21"/>
        </w:rPr>
        <w:t>=</w:t>
      </w:r>
      <w:r w:rsidRPr="00EF4C5C">
        <w:rPr>
          <w:rFonts w:ascii="Monaco" w:hAnsi="Monaco" w:cs="Courier New"/>
          <w:sz w:val="21"/>
          <w:szCs w:val="21"/>
        </w:rPr>
        <w:t>predictions)</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p>
    <w:p w:rsidR="00EF4C5C" w:rsidRPr="00EF4C5C" w:rsidRDefault="00EF4C5C" w:rsidP="00EF4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F4C5C">
        <w:rPr>
          <w:rFonts w:ascii="Monaco" w:hAnsi="Monaco" w:cs="Courier New"/>
          <w:sz w:val="21"/>
          <w:szCs w:val="21"/>
        </w:rPr>
        <w:t xml:space="preserve">    </w:t>
      </w:r>
      <w:r w:rsidRPr="00EF4C5C">
        <w:rPr>
          <w:rFonts w:ascii="Monaco" w:hAnsi="Monaco" w:cs="Courier New"/>
          <w:color w:val="007B00"/>
          <w:sz w:val="21"/>
          <w:szCs w:val="21"/>
        </w:rPr>
        <w:t>return</w:t>
      </w:r>
      <w:r w:rsidRPr="00EF4C5C">
        <w:rPr>
          <w:rFonts w:ascii="Monaco" w:hAnsi="Monaco" w:cs="Courier New"/>
          <w:sz w:val="21"/>
          <w:szCs w:val="21"/>
        </w:rPr>
        <w:t xml:space="preserve"> model</w:t>
      </w:r>
    </w:p>
    <w:p w:rsidR="00786435" w:rsidRDefault="00786435" w:rsidP="00783FB3">
      <w:pPr>
        <w:pStyle w:val="NormalPACKT"/>
        <w:rPr>
          <w:rFonts w:ascii="Calibri" w:hAnsi="Calibri" w:cs="Calibri"/>
          <w:shd w:val="clear" w:color="auto" w:fill="FFFFFF"/>
        </w:rPr>
      </w:pPr>
    </w:p>
    <w:p w:rsidR="00785707" w:rsidRDefault="008475E0" w:rsidP="00783FB3">
      <w:pPr>
        <w:pStyle w:val="NormalPACKT"/>
        <w:rPr>
          <w:rFonts w:ascii="Calibri" w:hAnsi="Calibri" w:cs="Calibri"/>
          <w:shd w:val="clear" w:color="auto" w:fill="FFFFFF"/>
        </w:rPr>
      </w:pPr>
      <w:r w:rsidRPr="00244B8B">
        <w:rPr>
          <w:rFonts w:ascii="Calibri" w:hAnsi="Calibri" w:cs="Calibri"/>
          <w:shd w:val="clear" w:color="auto" w:fill="FFFFFF"/>
        </w:rPr>
        <w:t xml:space="preserve">We start our </w:t>
      </w:r>
      <w:r w:rsidR="006C1DAC">
        <w:rPr>
          <w:rFonts w:ascii="Calibri" w:hAnsi="Calibri" w:cs="Calibri"/>
          <w:shd w:val="clear" w:color="auto" w:fill="FFFFFF"/>
        </w:rPr>
        <w:t>solution by examining the input data:</w:t>
      </w:r>
    </w:p>
    <w:p w:rsidR="006C1DAC" w:rsidRDefault="006C1DAC" w:rsidP="00783FB3">
      <w:pPr>
        <w:pStyle w:val="NormalPACKT"/>
        <w:rPr>
          <w:rFonts w:ascii="Calibri" w:hAnsi="Calibri" w:cs="Calibri"/>
          <w:shd w:val="clear" w:color="auto" w:fill="FFFFFF"/>
        </w:rPr>
      </w:pPr>
    </w:p>
    <w:p w:rsidR="00244B8B" w:rsidRPr="00244B8B" w:rsidRDefault="00244B8B" w:rsidP="00244B8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44B8B">
        <w:rPr>
          <w:rFonts w:ascii="Monaco" w:hAnsi="Monaco" w:cs="Courier New"/>
          <w:sz w:val="21"/>
          <w:szCs w:val="21"/>
        </w:rPr>
        <w:t xml:space="preserve">labels </w:t>
      </w:r>
      <w:r w:rsidRPr="00244B8B">
        <w:rPr>
          <w:rFonts w:ascii="Monaco" w:hAnsi="Monaco" w:cs="Courier New"/>
          <w:color w:val="055BE0"/>
          <w:sz w:val="21"/>
          <w:szCs w:val="21"/>
        </w:rPr>
        <w:t>=</w:t>
      </w:r>
      <w:r w:rsidRPr="00244B8B">
        <w:rPr>
          <w:rFonts w:ascii="Monaco" w:hAnsi="Monaco" w:cs="Courier New"/>
          <w:sz w:val="21"/>
          <w:szCs w:val="21"/>
        </w:rPr>
        <w:t xml:space="preserve"> pd</w:t>
      </w:r>
      <w:r w:rsidRPr="00244B8B">
        <w:rPr>
          <w:rFonts w:ascii="Monaco" w:hAnsi="Monaco" w:cs="Courier New"/>
          <w:color w:val="055BE0"/>
          <w:sz w:val="21"/>
          <w:szCs w:val="21"/>
        </w:rPr>
        <w:t>.</w:t>
      </w:r>
      <w:r w:rsidRPr="00244B8B">
        <w:rPr>
          <w:rFonts w:ascii="Monaco" w:hAnsi="Monaco" w:cs="Courier New"/>
          <w:sz w:val="21"/>
          <w:szCs w:val="21"/>
        </w:rPr>
        <w:t>read_csv(</w:t>
      </w:r>
      <w:r w:rsidRPr="00244B8B">
        <w:rPr>
          <w:rFonts w:ascii="Monaco" w:hAnsi="Monaco" w:cs="Courier New"/>
          <w:color w:val="BB2323"/>
          <w:sz w:val="21"/>
          <w:szCs w:val="21"/>
        </w:rPr>
        <w:t>'../input/global-wheat-detection/train.csv'</w:t>
      </w:r>
      <w:r w:rsidRPr="00244B8B">
        <w:rPr>
          <w:rFonts w:ascii="Monaco" w:hAnsi="Monaco" w:cs="Courier New"/>
          <w:sz w:val="21"/>
          <w:szCs w:val="21"/>
        </w:rPr>
        <w:t>)</w:t>
      </w:r>
    </w:p>
    <w:p w:rsidR="00244B8B" w:rsidRPr="00244B8B" w:rsidRDefault="00244B8B" w:rsidP="00244B8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44B8B">
        <w:rPr>
          <w:rFonts w:ascii="Monaco" w:hAnsi="Monaco" w:cs="Courier New"/>
          <w:sz w:val="21"/>
          <w:szCs w:val="21"/>
        </w:rPr>
        <w:t>labels</w:t>
      </w:r>
      <w:r w:rsidRPr="00244B8B">
        <w:rPr>
          <w:rFonts w:ascii="Monaco" w:hAnsi="Monaco" w:cs="Courier New"/>
          <w:color w:val="055BE0"/>
          <w:sz w:val="21"/>
          <w:szCs w:val="21"/>
        </w:rPr>
        <w:t>.</w:t>
      </w:r>
      <w:r w:rsidRPr="00244B8B">
        <w:rPr>
          <w:rFonts w:ascii="Monaco" w:hAnsi="Monaco" w:cs="Courier New"/>
          <w:sz w:val="21"/>
          <w:szCs w:val="21"/>
        </w:rPr>
        <w:t>head()</w:t>
      </w:r>
    </w:p>
    <w:p w:rsidR="006C1DAC" w:rsidRDefault="006C1DAC" w:rsidP="00783FB3">
      <w:pPr>
        <w:pStyle w:val="NormalPACKT"/>
        <w:rPr>
          <w:rFonts w:ascii="Calibri" w:hAnsi="Calibri" w:cs="Calibri"/>
          <w:shd w:val="clear" w:color="auto" w:fill="FFFFFF"/>
        </w:rPr>
      </w:pPr>
    </w:p>
    <w:p w:rsidR="0021025F" w:rsidRDefault="0021025F" w:rsidP="00E21391">
      <w:pPr>
        <w:pStyle w:val="NormalPACKT"/>
        <w:jc w:val="center"/>
        <w:rPr>
          <w:rFonts w:ascii="Calibri" w:hAnsi="Calibri" w:cs="Calibri"/>
          <w:shd w:val="clear" w:color="auto" w:fill="FFFFFF"/>
        </w:rPr>
      </w:pPr>
      <w:r>
        <w:rPr>
          <w:rFonts w:ascii="Calibri" w:hAnsi="Calibri" w:cs="Calibri"/>
          <w:noProof/>
          <w:shd w:val="clear" w:color="auto" w:fill="FFFFFF"/>
          <w:lang w:val="it-IT" w:eastAsia="ja-JP"/>
        </w:rPr>
        <w:drawing>
          <wp:inline distT="0" distB="0" distL="0" distR="0">
            <wp:extent cx="5029200" cy="1638935"/>
            <wp:effectExtent l="0" t="0" r="0" b="0"/>
            <wp:docPr id="3" name="Obraz 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638935"/>
                    </a:xfrm>
                    <a:prstGeom prst="rect">
                      <a:avLst/>
                    </a:prstGeom>
                  </pic:spPr>
                </pic:pic>
              </a:graphicData>
            </a:graphic>
          </wp:inline>
        </w:drawing>
      </w:r>
    </w:p>
    <w:p w:rsidR="0032065D" w:rsidRPr="00C3462F" w:rsidRDefault="0032065D" w:rsidP="0032065D">
      <w:pPr>
        <w:pStyle w:val="FigureCaptionPACKT"/>
        <w:rPr>
          <w:rFonts w:ascii="Calibri" w:hAnsi="Calibri" w:cs="Calibri"/>
        </w:rPr>
      </w:pPr>
      <w:r w:rsidRPr="00C3462F">
        <w:rPr>
          <w:rFonts w:ascii="Calibri" w:hAnsi="Calibri" w:cs="Calibri"/>
        </w:rPr>
        <w:t>Figure 10.</w:t>
      </w:r>
      <w:r>
        <w:rPr>
          <w:rFonts w:ascii="Calibri" w:hAnsi="Calibri" w:cs="Calibri"/>
        </w:rPr>
        <w:t>1</w:t>
      </w:r>
      <w:r w:rsidR="00ED79D3">
        <w:rPr>
          <w:rFonts w:ascii="Calibri" w:hAnsi="Calibri" w:cs="Calibri"/>
        </w:rPr>
        <w:t>2</w:t>
      </w:r>
      <w:r w:rsidR="004267B7">
        <w:rPr>
          <w:rFonts w:ascii="Calibri" w:hAnsi="Calibri" w:cs="Calibri"/>
        </w:rPr>
        <w:t>: sample of the competition data</w:t>
      </w:r>
    </w:p>
    <w:p w:rsidR="0032065D" w:rsidRDefault="0032065D" w:rsidP="00783FB3">
      <w:pPr>
        <w:pStyle w:val="NormalPACKT"/>
        <w:rPr>
          <w:ins w:id="167" w:author="BANACHEWICZ, Konrad" w:date="2022-01-02T12:55:00Z"/>
          <w:rFonts w:ascii="Calibri" w:hAnsi="Calibri" w:cs="Calibri"/>
          <w:shd w:val="clear" w:color="auto" w:fill="FFFFFF"/>
          <w:lang w:val="en-GB"/>
        </w:rPr>
      </w:pPr>
    </w:p>
    <w:p w:rsidR="00CC353A" w:rsidRPr="00CC353A" w:rsidRDefault="00CC353A" w:rsidP="00CC35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C353A">
        <w:rPr>
          <w:rFonts w:ascii="Monaco" w:hAnsi="Monaco" w:cs="Courier New"/>
          <w:sz w:val="21"/>
          <w:szCs w:val="21"/>
        </w:rPr>
        <w:t>labels</w:t>
      </w:r>
      <w:r w:rsidRPr="00CC353A">
        <w:rPr>
          <w:rFonts w:ascii="Monaco" w:hAnsi="Monaco" w:cs="Courier New"/>
          <w:color w:val="055BE0"/>
          <w:sz w:val="21"/>
          <w:szCs w:val="21"/>
        </w:rPr>
        <w:t>.</w:t>
      </w:r>
      <w:r w:rsidRPr="00CC353A">
        <w:rPr>
          <w:rFonts w:ascii="Monaco" w:hAnsi="Monaco" w:cs="Courier New"/>
          <w:sz w:val="21"/>
          <w:szCs w:val="21"/>
        </w:rPr>
        <w:t>source</w:t>
      </w:r>
      <w:r w:rsidRPr="00CC353A">
        <w:rPr>
          <w:rFonts w:ascii="Monaco" w:hAnsi="Monaco" w:cs="Courier New"/>
          <w:color w:val="055BE0"/>
          <w:sz w:val="21"/>
          <w:szCs w:val="21"/>
        </w:rPr>
        <w:t>.</w:t>
      </w:r>
      <w:r w:rsidRPr="00CC353A">
        <w:rPr>
          <w:rFonts w:ascii="Monaco" w:hAnsi="Monaco" w:cs="Courier New"/>
          <w:sz w:val="21"/>
          <w:szCs w:val="21"/>
        </w:rPr>
        <w:t>value_counts()</w:t>
      </w:r>
    </w:p>
    <w:p w:rsidR="00244B8B" w:rsidRDefault="00244B8B" w:rsidP="00783FB3">
      <w:pPr>
        <w:pStyle w:val="NormalPACKT"/>
        <w:rPr>
          <w:rFonts w:ascii="Calibri" w:hAnsi="Calibri" w:cs="Calibri"/>
          <w:shd w:val="clear" w:color="auto" w:fill="FFFFFF"/>
        </w:rPr>
      </w:pPr>
    </w:p>
    <w:p w:rsidR="00CC353A" w:rsidRPr="00244B8B" w:rsidRDefault="00015AF4" w:rsidP="00783FB3">
      <w:pPr>
        <w:pStyle w:val="NormalPACKT"/>
        <w:rPr>
          <w:rFonts w:ascii="Calibri" w:hAnsi="Calibri" w:cs="Calibri"/>
          <w:shd w:val="clear" w:color="auto" w:fill="FFFFFF"/>
        </w:rPr>
      </w:pPr>
      <w:r>
        <w:rPr>
          <w:rFonts w:ascii="Calibri" w:hAnsi="Calibri" w:cs="Calibri"/>
          <w:noProof/>
          <w:shd w:val="clear" w:color="auto" w:fill="FFFFFF"/>
          <w:lang w:val="it-IT" w:eastAsia="ja-JP"/>
        </w:rPr>
        <w:drawing>
          <wp:inline distT="0" distB="0" distL="0" distR="0">
            <wp:extent cx="4241800" cy="2819400"/>
            <wp:effectExtent l="0" t="0" r="0" b="0"/>
            <wp:docPr id="5" name="Obraz 5"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stół&#10;&#10;Opis wygenerowany automatycznie"/>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1800" cy="2819400"/>
                    </a:xfrm>
                    <a:prstGeom prst="rect">
                      <a:avLst/>
                    </a:prstGeom>
                  </pic:spPr>
                </pic:pic>
              </a:graphicData>
            </a:graphic>
          </wp:inline>
        </w:drawing>
      </w:r>
    </w:p>
    <w:p w:rsidR="004D37F9" w:rsidRDefault="004D37F9" w:rsidP="00783FB3">
      <w:pPr>
        <w:pStyle w:val="NormalPACKT"/>
        <w:rPr>
          <w:ins w:id="168" w:author="BANACHEWICZ, Konrad" w:date="2022-01-02T00:05:00Z"/>
          <w:rFonts w:ascii="Calibri" w:hAnsi="Calibri" w:cs="Calibri"/>
          <w:shd w:val="clear" w:color="auto" w:fill="FFFFFF"/>
        </w:rPr>
      </w:pPr>
    </w:p>
    <w:p w:rsidR="00BB0A2F" w:rsidRPr="00803237" w:rsidRDefault="00BB0A2F" w:rsidP="00BB0A2F">
      <w:pPr>
        <w:rPr>
          <w:rFonts w:ascii="Calibri" w:hAnsi="Calibri" w:cs="Calibri"/>
        </w:rPr>
      </w:pPr>
      <w:r w:rsidRPr="006D13EC">
        <w:rPr>
          <w:rFonts w:ascii="Calibri" w:hAnsi="Calibri" w:cs="Calibri"/>
          <w:shd w:val="clear" w:color="auto" w:fill="FFFFFF"/>
        </w:rPr>
        <w:t>The competition page stated the following: "You will use more than 3,000 images from Europe (France, UK, Switzerland) and North America (Canada). The test data includes about 1,000 images from Australia, Japan, and China". This means using a random split for training / validation would introduce leakage, so we need to split on area of origin - the </w:t>
      </w:r>
      <w:r w:rsidRPr="006D13EC">
        <w:rPr>
          <w:rFonts w:ascii="Calibri" w:hAnsi="Calibri" w:cs="Calibri"/>
        </w:rPr>
        <w:t>source</w:t>
      </w:r>
      <w:r w:rsidRPr="006D13EC">
        <w:rPr>
          <w:rFonts w:ascii="Calibri" w:hAnsi="Calibri" w:cs="Calibri"/>
          <w:shd w:val="clear" w:color="auto" w:fill="FFFFFF"/>
        </w:rPr>
        <w:t> column. We will use Switzerland as a holdout region.</w:t>
      </w:r>
    </w:p>
    <w:p w:rsidR="00015AF4" w:rsidRDefault="00015AF4" w:rsidP="00783FB3">
      <w:pPr>
        <w:pStyle w:val="NormalPACKT"/>
        <w:rPr>
          <w:rFonts w:ascii="Calibri" w:hAnsi="Calibri" w:cs="Calibri"/>
          <w:shd w:val="clear" w:color="auto" w:fill="FFFFFF"/>
        </w:rPr>
      </w:pPr>
    </w:p>
    <w:p w:rsidR="00F52D57" w:rsidRPr="00F52D57" w:rsidRDefault="00F52D57" w:rsidP="00F52D5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52D57">
        <w:rPr>
          <w:rFonts w:ascii="Monaco" w:hAnsi="Monaco" w:cs="Courier New"/>
          <w:sz w:val="21"/>
          <w:szCs w:val="21"/>
        </w:rPr>
        <w:t xml:space="preserve">labels_train </w:t>
      </w:r>
      <w:r w:rsidRPr="00F52D57">
        <w:rPr>
          <w:rFonts w:ascii="Monaco" w:hAnsi="Monaco" w:cs="Courier New"/>
          <w:color w:val="055BE0"/>
          <w:sz w:val="21"/>
          <w:szCs w:val="21"/>
        </w:rPr>
        <w:t>=</w:t>
      </w:r>
      <w:r w:rsidRPr="00F52D57">
        <w:rPr>
          <w:rFonts w:ascii="Monaco" w:hAnsi="Monaco" w:cs="Courier New"/>
          <w:sz w:val="21"/>
          <w:szCs w:val="21"/>
        </w:rPr>
        <w:t xml:space="preserve"> labels</w:t>
      </w:r>
      <w:r w:rsidRPr="00F52D57">
        <w:rPr>
          <w:rFonts w:ascii="Monaco" w:hAnsi="Monaco" w:cs="Courier New"/>
          <w:color w:val="055BE0"/>
          <w:sz w:val="21"/>
          <w:szCs w:val="21"/>
        </w:rPr>
        <w:t>.</w:t>
      </w:r>
      <w:r w:rsidRPr="00F52D57">
        <w:rPr>
          <w:rFonts w:ascii="Monaco" w:hAnsi="Monaco" w:cs="Courier New"/>
          <w:sz w:val="21"/>
          <w:szCs w:val="21"/>
        </w:rPr>
        <w:t>loc[labels</w:t>
      </w:r>
      <w:r w:rsidRPr="00F52D57">
        <w:rPr>
          <w:rFonts w:ascii="Monaco" w:hAnsi="Monaco" w:cs="Courier New"/>
          <w:color w:val="055BE0"/>
          <w:sz w:val="21"/>
          <w:szCs w:val="21"/>
        </w:rPr>
        <w:t>.</w:t>
      </w:r>
      <w:r w:rsidRPr="00F52D57">
        <w:rPr>
          <w:rFonts w:ascii="Monaco" w:hAnsi="Monaco" w:cs="Courier New"/>
          <w:sz w:val="21"/>
          <w:szCs w:val="21"/>
        </w:rPr>
        <w:t xml:space="preserve">source </w:t>
      </w:r>
      <w:r w:rsidR="00D74C9A" w:rsidRPr="009E79FF">
        <w:rPr>
          <w:rFonts w:ascii="Monaco" w:hAnsi="Monaco" w:cs="Courier New"/>
          <w:color w:val="055BE0"/>
          <w:sz w:val="21"/>
          <w:szCs w:val="21"/>
          <w:lang w:val="en-US"/>
        </w:rPr>
        <w:t>!</w:t>
      </w:r>
      <w:r w:rsidRPr="00F52D57">
        <w:rPr>
          <w:rFonts w:ascii="Monaco" w:hAnsi="Monaco" w:cs="Courier New"/>
          <w:color w:val="055BE0"/>
          <w:sz w:val="21"/>
          <w:szCs w:val="21"/>
        </w:rPr>
        <w:t>=</w:t>
      </w:r>
      <w:r w:rsidRPr="00F52D57">
        <w:rPr>
          <w:rFonts w:ascii="Monaco" w:hAnsi="Monaco" w:cs="Courier New"/>
          <w:sz w:val="21"/>
          <w:szCs w:val="21"/>
        </w:rPr>
        <w:t xml:space="preserve"> </w:t>
      </w:r>
      <w:r w:rsidRPr="00F52D57">
        <w:rPr>
          <w:rFonts w:ascii="Monaco" w:hAnsi="Monaco" w:cs="Courier New"/>
          <w:color w:val="BB2323"/>
          <w:sz w:val="21"/>
          <w:szCs w:val="21"/>
        </w:rPr>
        <w:t>'ethz_1'</w:t>
      </w:r>
      <w:r w:rsidRPr="00F52D57">
        <w:rPr>
          <w:rFonts w:ascii="Monaco" w:hAnsi="Monaco" w:cs="Courier New"/>
          <w:sz w:val="21"/>
          <w:szCs w:val="21"/>
        </w:rPr>
        <w:t>]</w:t>
      </w:r>
      <w:r w:rsidRPr="00F52D57">
        <w:rPr>
          <w:rFonts w:ascii="Monaco" w:hAnsi="Monaco" w:cs="Courier New"/>
          <w:color w:val="055BE0"/>
          <w:sz w:val="21"/>
          <w:szCs w:val="21"/>
        </w:rPr>
        <w:t>.</w:t>
      </w:r>
      <w:r w:rsidRPr="00F52D57">
        <w:rPr>
          <w:rFonts w:ascii="Monaco" w:hAnsi="Monaco" w:cs="Courier New"/>
          <w:sz w:val="21"/>
          <w:szCs w:val="21"/>
        </w:rPr>
        <w:t>copy()</w:t>
      </w:r>
    </w:p>
    <w:p w:rsidR="00F52D57" w:rsidRPr="00F52D57" w:rsidRDefault="00F52D57" w:rsidP="00F52D5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52D57">
        <w:rPr>
          <w:rFonts w:ascii="Monaco" w:hAnsi="Monaco" w:cs="Courier New"/>
          <w:sz w:val="21"/>
          <w:szCs w:val="21"/>
        </w:rPr>
        <w:t xml:space="preserve">labels_valid </w:t>
      </w:r>
      <w:r w:rsidRPr="00F52D57">
        <w:rPr>
          <w:rFonts w:ascii="Monaco" w:hAnsi="Monaco" w:cs="Courier New"/>
          <w:color w:val="055BE0"/>
          <w:sz w:val="21"/>
          <w:szCs w:val="21"/>
        </w:rPr>
        <w:t>=</w:t>
      </w:r>
      <w:r w:rsidRPr="00F52D57">
        <w:rPr>
          <w:rFonts w:ascii="Monaco" w:hAnsi="Monaco" w:cs="Courier New"/>
          <w:sz w:val="21"/>
          <w:szCs w:val="21"/>
        </w:rPr>
        <w:t xml:space="preserve"> labels</w:t>
      </w:r>
      <w:r w:rsidRPr="00F52D57">
        <w:rPr>
          <w:rFonts w:ascii="Monaco" w:hAnsi="Monaco" w:cs="Courier New"/>
          <w:color w:val="055BE0"/>
          <w:sz w:val="21"/>
          <w:szCs w:val="21"/>
        </w:rPr>
        <w:t>.</w:t>
      </w:r>
      <w:r w:rsidRPr="00F52D57">
        <w:rPr>
          <w:rFonts w:ascii="Monaco" w:hAnsi="Monaco" w:cs="Courier New"/>
          <w:sz w:val="21"/>
          <w:szCs w:val="21"/>
        </w:rPr>
        <w:t>loc[labels</w:t>
      </w:r>
      <w:r w:rsidRPr="00F52D57">
        <w:rPr>
          <w:rFonts w:ascii="Monaco" w:hAnsi="Monaco" w:cs="Courier New"/>
          <w:color w:val="055BE0"/>
          <w:sz w:val="21"/>
          <w:szCs w:val="21"/>
        </w:rPr>
        <w:t>.</w:t>
      </w:r>
      <w:r w:rsidRPr="00F52D57">
        <w:rPr>
          <w:rFonts w:ascii="Monaco" w:hAnsi="Monaco" w:cs="Courier New"/>
          <w:sz w:val="21"/>
          <w:szCs w:val="21"/>
        </w:rPr>
        <w:t xml:space="preserve">source </w:t>
      </w:r>
      <w:r w:rsidR="00D74C9A" w:rsidRPr="00C85251">
        <w:rPr>
          <w:rFonts w:ascii="Monaco" w:hAnsi="Monaco" w:cs="Courier New"/>
          <w:color w:val="055BE0"/>
          <w:sz w:val="21"/>
          <w:szCs w:val="21"/>
        </w:rPr>
        <w:t>=</w:t>
      </w:r>
      <w:r w:rsidRPr="00F52D57">
        <w:rPr>
          <w:rFonts w:ascii="Monaco" w:hAnsi="Monaco" w:cs="Courier New"/>
          <w:color w:val="055BE0"/>
          <w:sz w:val="21"/>
          <w:szCs w:val="21"/>
        </w:rPr>
        <w:t>=</w:t>
      </w:r>
      <w:r w:rsidRPr="00F52D57">
        <w:rPr>
          <w:rFonts w:ascii="Monaco" w:hAnsi="Monaco" w:cs="Courier New"/>
          <w:sz w:val="21"/>
          <w:szCs w:val="21"/>
        </w:rPr>
        <w:t xml:space="preserve"> </w:t>
      </w:r>
      <w:r w:rsidRPr="00F52D57">
        <w:rPr>
          <w:rFonts w:ascii="Monaco" w:hAnsi="Monaco" w:cs="Courier New"/>
          <w:color w:val="BB2323"/>
          <w:sz w:val="21"/>
          <w:szCs w:val="21"/>
        </w:rPr>
        <w:t>'ethz_1'</w:t>
      </w:r>
      <w:r w:rsidRPr="00F52D57">
        <w:rPr>
          <w:rFonts w:ascii="Monaco" w:hAnsi="Monaco" w:cs="Courier New"/>
          <w:sz w:val="21"/>
          <w:szCs w:val="21"/>
        </w:rPr>
        <w:t>]</w:t>
      </w:r>
      <w:r w:rsidRPr="00F52D57">
        <w:rPr>
          <w:rFonts w:ascii="Monaco" w:hAnsi="Monaco" w:cs="Courier New"/>
          <w:color w:val="055BE0"/>
          <w:sz w:val="21"/>
          <w:szCs w:val="21"/>
        </w:rPr>
        <w:t>.</w:t>
      </w:r>
      <w:r w:rsidRPr="00F52D57">
        <w:rPr>
          <w:rFonts w:ascii="Monaco" w:hAnsi="Monaco" w:cs="Courier New"/>
          <w:sz w:val="21"/>
          <w:szCs w:val="21"/>
        </w:rPr>
        <w:t>copy()</w:t>
      </w:r>
    </w:p>
    <w:p w:rsidR="00F52D57" w:rsidRDefault="00F52D57" w:rsidP="00783FB3">
      <w:pPr>
        <w:pStyle w:val="NormalPACKT"/>
        <w:rPr>
          <w:rFonts w:ascii="Calibri" w:hAnsi="Calibri" w:cs="Calibri"/>
          <w:shd w:val="clear" w:color="auto" w:fill="FFFFFF"/>
        </w:rPr>
      </w:pPr>
    </w:p>
    <w:p w:rsidR="00D64E45" w:rsidRPr="00882AC1" w:rsidRDefault="00D64E45" w:rsidP="00D64E45">
      <w:pPr>
        <w:rPr>
          <w:rFonts w:ascii="Calibri" w:hAnsi="Calibri" w:cs="Calibri"/>
        </w:rPr>
      </w:pPr>
      <w:r w:rsidRPr="00882AC1">
        <w:rPr>
          <w:rFonts w:ascii="Calibri" w:hAnsi="Calibri" w:cs="Calibri"/>
          <w:sz w:val="21"/>
          <w:szCs w:val="21"/>
          <w:shd w:val="clear" w:color="auto" w:fill="FFFFFF"/>
        </w:rPr>
        <w:t>We reformat the bounding boxes using the helper function defined above</w:t>
      </w:r>
    </w:p>
    <w:p w:rsidR="00F52D57" w:rsidRDefault="00F52D57" w:rsidP="00783FB3">
      <w:pPr>
        <w:pStyle w:val="NormalPACKT"/>
        <w:rPr>
          <w:rFonts w:ascii="Calibri" w:hAnsi="Calibri" w:cs="Calibri"/>
          <w:shd w:val="clear" w:color="auto" w:fill="FFFFFF"/>
        </w:rPr>
      </w:pPr>
    </w:p>
    <w:p w:rsidR="00A02E65" w:rsidRDefault="00A02E65" w:rsidP="00A02E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02E65">
        <w:rPr>
          <w:rFonts w:ascii="Monaco" w:hAnsi="Monaco" w:cs="Courier New"/>
          <w:sz w:val="21"/>
          <w:szCs w:val="21"/>
        </w:rPr>
        <w:t xml:space="preserve">labels_train </w:t>
      </w:r>
      <w:r w:rsidRPr="00A02E65">
        <w:rPr>
          <w:rFonts w:ascii="Monaco" w:hAnsi="Monaco" w:cs="Courier New"/>
          <w:color w:val="055BE0"/>
          <w:sz w:val="21"/>
          <w:szCs w:val="21"/>
        </w:rPr>
        <w:t>=</w:t>
      </w:r>
      <w:r w:rsidRPr="00A02E65">
        <w:rPr>
          <w:rFonts w:ascii="Monaco" w:hAnsi="Monaco" w:cs="Courier New"/>
          <w:sz w:val="21"/>
          <w:szCs w:val="21"/>
        </w:rPr>
        <w:t xml:space="preserve"> labels_train</w:t>
      </w:r>
      <w:r w:rsidRPr="00A02E65">
        <w:rPr>
          <w:rFonts w:ascii="Monaco" w:hAnsi="Monaco" w:cs="Courier New"/>
          <w:color w:val="055BE0"/>
          <w:sz w:val="21"/>
          <w:szCs w:val="21"/>
        </w:rPr>
        <w:t>.</w:t>
      </w:r>
      <w:r w:rsidRPr="00A02E65">
        <w:rPr>
          <w:rFonts w:ascii="Monaco" w:hAnsi="Monaco" w:cs="Courier New"/>
          <w:sz w:val="21"/>
          <w:szCs w:val="21"/>
        </w:rPr>
        <w:t>groupby(</w:t>
      </w:r>
      <w:r w:rsidRPr="00A02E65">
        <w:rPr>
          <w:rFonts w:ascii="Monaco" w:hAnsi="Monaco" w:cs="Courier New"/>
          <w:color w:val="BB2323"/>
          <w:sz w:val="21"/>
          <w:szCs w:val="21"/>
        </w:rPr>
        <w:t>'image_id'</w:t>
      </w:r>
      <w:r w:rsidRPr="00A02E65">
        <w:rPr>
          <w:rFonts w:ascii="Monaco" w:hAnsi="Monaco" w:cs="Courier New"/>
          <w:sz w:val="21"/>
          <w:szCs w:val="21"/>
        </w:rPr>
        <w:t>)</w:t>
      </w:r>
      <w:r w:rsidRPr="00A02E65">
        <w:rPr>
          <w:rFonts w:ascii="Monaco" w:hAnsi="Monaco" w:cs="Courier New"/>
          <w:color w:val="055BE0"/>
          <w:sz w:val="21"/>
          <w:szCs w:val="21"/>
        </w:rPr>
        <w:t>.</w:t>
      </w:r>
      <w:r w:rsidRPr="00A02E65">
        <w:rPr>
          <w:rFonts w:ascii="Monaco" w:hAnsi="Monaco" w:cs="Courier New"/>
          <w:sz w:val="21"/>
          <w:szCs w:val="21"/>
        </w:rPr>
        <w:t>apply(group_boxes)</w:t>
      </w:r>
    </w:p>
    <w:p w:rsidR="009E65BC" w:rsidRPr="00A02E65" w:rsidRDefault="009E65BC" w:rsidP="00A02E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65BC">
        <w:rPr>
          <w:rFonts w:ascii="Monaco" w:hAnsi="Monaco" w:cs="Courier New"/>
          <w:sz w:val="21"/>
          <w:szCs w:val="21"/>
        </w:rPr>
        <w:t xml:space="preserve">labels_valid </w:t>
      </w:r>
      <w:r w:rsidRPr="009E65BC">
        <w:rPr>
          <w:rFonts w:ascii="Monaco" w:hAnsi="Monaco" w:cs="Courier New"/>
          <w:color w:val="055BE0"/>
          <w:sz w:val="21"/>
          <w:szCs w:val="21"/>
        </w:rPr>
        <w:t>=</w:t>
      </w:r>
      <w:r w:rsidRPr="009E65BC">
        <w:rPr>
          <w:rFonts w:ascii="Monaco" w:hAnsi="Monaco" w:cs="Courier New"/>
          <w:sz w:val="21"/>
          <w:szCs w:val="21"/>
        </w:rPr>
        <w:t xml:space="preserve"> labels_valid</w:t>
      </w:r>
      <w:r w:rsidRPr="009E65BC">
        <w:rPr>
          <w:rFonts w:ascii="Monaco" w:hAnsi="Monaco" w:cs="Courier New"/>
          <w:color w:val="055BE0"/>
          <w:sz w:val="21"/>
          <w:szCs w:val="21"/>
        </w:rPr>
        <w:t>.</w:t>
      </w:r>
      <w:r w:rsidRPr="009E65BC">
        <w:rPr>
          <w:rFonts w:ascii="Monaco" w:hAnsi="Monaco" w:cs="Courier New"/>
          <w:sz w:val="21"/>
          <w:szCs w:val="21"/>
        </w:rPr>
        <w:t>groupby(</w:t>
      </w:r>
      <w:r w:rsidRPr="009E65BC">
        <w:rPr>
          <w:rFonts w:ascii="Monaco" w:hAnsi="Monaco" w:cs="Courier New"/>
          <w:color w:val="BB2323"/>
          <w:sz w:val="21"/>
          <w:szCs w:val="21"/>
        </w:rPr>
        <w:t>'image_id'</w:t>
      </w:r>
      <w:r w:rsidRPr="009E65BC">
        <w:rPr>
          <w:rFonts w:ascii="Monaco" w:hAnsi="Monaco" w:cs="Courier New"/>
          <w:sz w:val="21"/>
          <w:szCs w:val="21"/>
        </w:rPr>
        <w:t>)</w:t>
      </w:r>
      <w:r w:rsidRPr="009E65BC">
        <w:rPr>
          <w:rFonts w:ascii="Monaco" w:hAnsi="Monaco" w:cs="Courier New"/>
          <w:color w:val="055BE0"/>
          <w:sz w:val="21"/>
          <w:szCs w:val="21"/>
        </w:rPr>
        <w:t>.</w:t>
      </w:r>
      <w:r w:rsidRPr="009E65BC">
        <w:rPr>
          <w:rFonts w:ascii="Monaco" w:hAnsi="Monaco" w:cs="Courier New"/>
          <w:sz w:val="21"/>
          <w:szCs w:val="21"/>
        </w:rPr>
        <w:t>apply(group_boxes)</w:t>
      </w:r>
    </w:p>
    <w:p w:rsidR="00A02E65" w:rsidRPr="00A02E65" w:rsidRDefault="00A02E65" w:rsidP="00A02E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02E65">
        <w:rPr>
          <w:rFonts w:ascii="Monaco" w:hAnsi="Monaco" w:cs="Courier New"/>
          <w:sz w:val="21"/>
          <w:szCs w:val="21"/>
        </w:rPr>
        <w:t>labels_train</w:t>
      </w:r>
      <w:r w:rsidRPr="00A02E65">
        <w:rPr>
          <w:rFonts w:ascii="Monaco" w:hAnsi="Monaco" w:cs="Courier New"/>
          <w:color w:val="055BE0"/>
          <w:sz w:val="21"/>
          <w:szCs w:val="21"/>
        </w:rPr>
        <w:t>.</w:t>
      </w:r>
      <w:r w:rsidRPr="00A02E65">
        <w:rPr>
          <w:rFonts w:ascii="Monaco" w:hAnsi="Monaco" w:cs="Courier New"/>
          <w:sz w:val="21"/>
          <w:szCs w:val="21"/>
        </w:rPr>
        <w:t>head()</w:t>
      </w:r>
    </w:p>
    <w:p w:rsidR="00D64E45" w:rsidRDefault="00D64E45" w:rsidP="00783FB3">
      <w:pPr>
        <w:pStyle w:val="NormalPACKT"/>
        <w:rPr>
          <w:rFonts w:ascii="Calibri" w:hAnsi="Calibri" w:cs="Calibri"/>
          <w:shd w:val="clear" w:color="auto" w:fill="FFFFFF"/>
        </w:rPr>
      </w:pPr>
    </w:p>
    <w:p w:rsidR="00A02E65" w:rsidRDefault="00A02E65" w:rsidP="00783FB3">
      <w:pPr>
        <w:pStyle w:val="NormalPACKT"/>
        <w:rPr>
          <w:rFonts w:ascii="Calibri" w:hAnsi="Calibri" w:cs="Calibri"/>
          <w:shd w:val="clear" w:color="auto" w:fill="FFFFFF"/>
        </w:rPr>
      </w:pPr>
    </w:p>
    <w:p w:rsidR="00BB0A2F" w:rsidRDefault="003A50C5" w:rsidP="00783FB3">
      <w:pPr>
        <w:pStyle w:val="NormalPACKT"/>
        <w:rPr>
          <w:rFonts w:ascii="Calibri" w:hAnsi="Calibri" w:cs="Calibri"/>
          <w:shd w:val="clear" w:color="auto" w:fill="FFFFFF"/>
        </w:rPr>
      </w:pPr>
      <w:ins w:id="169" w:author="BANACHEWICZ, Konrad" w:date="2022-01-02T00:11:00Z">
        <w:r>
          <w:rPr>
            <w:rFonts w:ascii="Calibri" w:hAnsi="Calibri" w:cs="Calibri"/>
            <w:noProof/>
            <w:shd w:val="clear" w:color="auto" w:fill="FFFFFF"/>
            <w:lang w:val="it-IT" w:eastAsia="ja-JP"/>
            <w:rPrChange w:id="170">
              <w:rPr>
                <w:noProof/>
                <w:lang w:val="it-IT" w:eastAsia="ja-JP"/>
              </w:rPr>
            </w:rPrChange>
          </w:rPr>
          <w:drawing>
            <wp:inline distT="0" distB="0" distL="0" distR="0">
              <wp:extent cx="5029200" cy="1702435"/>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702435"/>
                      </a:xfrm>
                      <a:prstGeom prst="rect">
                        <a:avLst/>
                      </a:prstGeom>
                    </pic:spPr>
                  </pic:pic>
                </a:graphicData>
              </a:graphic>
            </wp:inline>
          </w:drawing>
        </w:r>
      </w:ins>
    </w:p>
    <w:p w:rsidR="00BB0A2F" w:rsidRDefault="00BB0A2F" w:rsidP="00783FB3">
      <w:pPr>
        <w:pStyle w:val="NormalPACKT"/>
        <w:rPr>
          <w:rFonts w:ascii="Calibri" w:hAnsi="Calibri" w:cs="Calibri"/>
          <w:shd w:val="clear" w:color="auto" w:fill="FFFFFF"/>
        </w:rPr>
      </w:pPr>
    </w:p>
    <w:p w:rsidR="003E49A5" w:rsidRDefault="003E49A5" w:rsidP="00783FB3">
      <w:pPr>
        <w:pStyle w:val="NormalPACKT"/>
        <w:rPr>
          <w:rFonts w:ascii="Calibri" w:hAnsi="Calibri" w:cs="Calibri"/>
          <w:shd w:val="clear" w:color="auto" w:fill="FFFFFF"/>
        </w:rPr>
      </w:pPr>
      <w:r w:rsidRPr="0090114F">
        <w:rPr>
          <w:rFonts w:ascii="Calibri" w:hAnsi="Calibri" w:cs="Calibri"/>
          <w:shd w:val="clear" w:color="auto" w:fill="FFFFFF"/>
        </w:rPr>
        <w:t xml:space="preserve">We proceed to prepare the </w:t>
      </w:r>
      <w:r>
        <w:rPr>
          <w:rFonts w:ascii="Calibri" w:hAnsi="Calibri" w:cs="Calibri"/>
          <w:shd w:val="clear" w:color="auto" w:fill="FFFFFF"/>
        </w:rPr>
        <w:t>images / labels structures for the training and validation parts:</w:t>
      </w:r>
    </w:p>
    <w:p w:rsidR="003E49A5" w:rsidRDefault="003E49A5" w:rsidP="00783FB3">
      <w:pPr>
        <w:pStyle w:val="NormalPACKT"/>
        <w:rPr>
          <w:rFonts w:ascii="Calibri" w:hAnsi="Calibri" w:cs="Calibri"/>
          <w:shd w:val="clear" w:color="auto" w:fill="FFFFFF"/>
        </w:rPr>
      </w:pPr>
    </w:p>
    <w:p w:rsidR="00E62963" w:rsidRPr="00E62963" w:rsidRDefault="00E62963" w:rsidP="00E629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62963">
        <w:rPr>
          <w:rFonts w:ascii="Monaco" w:hAnsi="Monaco" w:cs="Courier New"/>
          <w:sz w:val="21"/>
          <w:szCs w:val="21"/>
        </w:rPr>
        <w:t xml:space="preserve">train_image_ids </w:t>
      </w:r>
      <w:r w:rsidRPr="00E62963">
        <w:rPr>
          <w:rFonts w:ascii="Monaco" w:hAnsi="Monaco" w:cs="Courier New"/>
          <w:color w:val="055BE0"/>
          <w:sz w:val="21"/>
          <w:szCs w:val="21"/>
        </w:rPr>
        <w:t>=</w:t>
      </w:r>
      <w:r w:rsidRPr="00E62963">
        <w:rPr>
          <w:rFonts w:ascii="Monaco" w:hAnsi="Monaco" w:cs="Courier New"/>
          <w:sz w:val="21"/>
          <w:szCs w:val="21"/>
        </w:rPr>
        <w:t xml:space="preserve"> labels_train</w:t>
      </w:r>
      <w:r w:rsidRPr="00E62963">
        <w:rPr>
          <w:rFonts w:ascii="Monaco" w:hAnsi="Monaco" w:cs="Courier New"/>
          <w:color w:val="055BE0"/>
          <w:sz w:val="21"/>
          <w:szCs w:val="21"/>
        </w:rPr>
        <w:t>.</w:t>
      </w:r>
      <w:r w:rsidRPr="00E62963">
        <w:rPr>
          <w:rFonts w:ascii="Monaco" w:hAnsi="Monaco" w:cs="Courier New"/>
          <w:sz w:val="21"/>
          <w:szCs w:val="21"/>
        </w:rPr>
        <w:t>index</w:t>
      </w:r>
      <w:r w:rsidRPr="00E62963">
        <w:rPr>
          <w:rFonts w:ascii="Monaco" w:hAnsi="Monaco" w:cs="Courier New"/>
          <w:color w:val="055BE0"/>
          <w:sz w:val="21"/>
          <w:szCs w:val="21"/>
        </w:rPr>
        <w:t>.</w:t>
      </w:r>
      <w:r w:rsidRPr="00E62963">
        <w:rPr>
          <w:rFonts w:ascii="Monaco" w:hAnsi="Monaco" w:cs="Courier New"/>
          <w:sz w:val="21"/>
          <w:szCs w:val="21"/>
        </w:rPr>
        <w:t>values</w:t>
      </w:r>
    </w:p>
    <w:p w:rsidR="00E62963" w:rsidRPr="00E62963" w:rsidRDefault="00E62963" w:rsidP="00E629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62963">
        <w:rPr>
          <w:rFonts w:ascii="Monaco" w:hAnsi="Monaco" w:cs="Courier New"/>
          <w:sz w:val="21"/>
          <w:szCs w:val="21"/>
        </w:rPr>
        <w:t xml:space="preserve">val_image_ids </w:t>
      </w:r>
      <w:r w:rsidRPr="00E62963">
        <w:rPr>
          <w:rFonts w:ascii="Monaco" w:hAnsi="Monaco" w:cs="Courier New"/>
          <w:color w:val="055BE0"/>
          <w:sz w:val="21"/>
          <w:szCs w:val="21"/>
        </w:rPr>
        <w:t>=</w:t>
      </w:r>
      <w:r w:rsidRPr="00E62963">
        <w:rPr>
          <w:rFonts w:ascii="Monaco" w:hAnsi="Monaco" w:cs="Courier New"/>
          <w:sz w:val="21"/>
          <w:szCs w:val="21"/>
        </w:rPr>
        <w:t xml:space="preserve"> labels_valid</w:t>
      </w:r>
      <w:r w:rsidRPr="00E62963">
        <w:rPr>
          <w:rFonts w:ascii="Monaco" w:hAnsi="Monaco" w:cs="Courier New"/>
          <w:color w:val="055BE0"/>
          <w:sz w:val="21"/>
          <w:szCs w:val="21"/>
        </w:rPr>
        <w:t>.</w:t>
      </w:r>
      <w:r w:rsidRPr="00E62963">
        <w:rPr>
          <w:rFonts w:ascii="Monaco" w:hAnsi="Monaco" w:cs="Courier New"/>
          <w:sz w:val="21"/>
          <w:szCs w:val="21"/>
        </w:rPr>
        <w:t>index</w:t>
      </w:r>
      <w:r w:rsidRPr="00E62963">
        <w:rPr>
          <w:rFonts w:ascii="Monaco" w:hAnsi="Monaco" w:cs="Courier New"/>
          <w:color w:val="055BE0"/>
          <w:sz w:val="21"/>
          <w:szCs w:val="21"/>
        </w:rPr>
        <w:t>.</w:t>
      </w:r>
      <w:r w:rsidRPr="00E62963">
        <w:rPr>
          <w:rFonts w:ascii="Monaco" w:hAnsi="Monaco" w:cs="Courier New"/>
          <w:sz w:val="21"/>
          <w:szCs w:val="21"/>
        </w:rPr>
        <w:t>values</w:t>
      </w:r>
    </w:p>
    <w:p w:rsidR="00E62963" w:rsidRDefault="00E62963" w:rsidP="00783FB3">
      <w:pPr>
        <w:pStyle w:val="NormalPACKT"/>
        <w:rPr>
          <w:rFonts w:ascii="Calibri" w:hAnsi="Calibri" w:cs="Calibri"/>
          <w:shd w:val="clear" w:color="auto" w:fill="FFFFFF"/>
        </w:rPr>
      </w:pP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train_pixels </w:t>
      </w:r>
      <w:r w:rsidRPr="00D94420">
        <w:rPr>
          <w:rFonts w:ascii="Monaco" w:hAnsi="Monaco" w:cs="Courier New"/>
          <w:color w:val="055BE0"/>
          <w:sz w:val="21"/>
          <w:szCs w:val="21"/>
        </w:rPr>
        <w:t>=</w:t>
      </w:r>
      <w:r w:rsidRPr="00D94420">
        <w:rPr>
          <w:rFonts w:ascii="Monaco" w:hAnsi="Monaco" w:cs="Courier New"/>
          <w:sz w:val="21"/>
          <w:szCs w:val="21"/>
        </w:rPr>
        <w:t xml:space="preserve"> {}</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train_labels </w:t>
      </w:r>
      <w:r w:rsidRPr="00D94420">
        <w:rPr>
          <w:rFonts w:ascii="Monaco" w:hAnsi="Monaco" w:cs="Courier New"/>
          <w:color w:val="055BE0"/>
          <w:sz w:val="21"/>
          <w:szCs w:val="21"/>
        </w:rPr>
        <w:t>=</w:t>
      </w:r>
      <w:r w:rsidRPr="00D94420">
        <w:rPr>
          <w:rFonts w:ascii="Monaco" w:hAnsi="Monaco" w:cs="Courier New"/>
          <w:sz w:val="21"/>
          <w:szCs w:val="21"/>
        </w:rPr>
        <w:t xml:space="preserve"> {}</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color w:val="007B00"/>
          <w:sz w:val="21"/>
          <w:szCs w:val="21"/>
        </w:rPr>
        <w:t>for</w:t>
      </w:r>
      <w:r w:rsidRPr="00D94420">
        <w:rPr>
          <w:rFonts w:ascii="Monaco" w:hAnsi="Monaco" w:cs="Courier New"/>
          <w:sz w:val="21"/>
          <w:szCs w:val="21"/>
        </w:rPr>
        <w:t xml:space="preserve"> image_id </w:t>
      </w:r>
      <w:r w:rsidRPr="00D94420">
        <w:rPr>
          <w:rFonts w:ascii="Monaco" w:hAnsi="Monaco" w:cs="Courier New"/>
          <w:b/>
          <w:bCs/>
          <w:color w:val="AA22FF"/>
          <w:sz w:val="21"/>
          <w:szCs w:val="21"/>
        </w:rPr>
        <w:t>in</w:t>
      </w:r>
      <w:r w:rsidRPr="00D94420">
        <w:rPr>
          <w:rFonts w:ascii="Monaco" w:hAnsi="Monaco" w:cs="Courier New"/>
          <w:sz w:val="21"/>
          <w:szCs w:val="21"/>
        </w:rPr>
        <w:t xml:space="preserve"> tqdm(train_image_ids):</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train_pixels[image_id] </w:t>
      </w:r>
      <w:r w:rsidRPr="00D94420">
        <w:rPr>
          <w:rFonts w:ascii="Monaco" w:hAnsi="Monaco" w:cs="Courier New"/>
          <w:color w:val="055BE0"/>
          <w:sz w:val="21"/>
          <w:szCs w:val="21"/>
        </w:rPr>
        <w:t>=</w:t>
      </w:r>
      <w:r w:rsidRPr="00D94420">
        <w:rPr>
          <w:rFonts w:ascii="Monaco" w:hAnsi="Monaco" w:cs="Courier New"/>
          <w:sz w:val="21"/>
          <w:szCs w:val="21"/>
        </w:rPr>
        <w:t xml:space="preserve"> load_image(image_id)</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train_labels[image_id] </w:t>
      </w:r>
      <w:r w:rsidRPr="00D94420">
        <w:rPr>
          <w:rFonts w:ascii="Monaco" w:hAnsi="Monaco" w:cs="Courier New"/>
          <w:color w:val="055BE0"/>
          <w:sz w:val="21"/>
          <w:szCs w:val="21"/>
        </w:rPr>
        <w:t>=</w:t>
      </w:r>
      <w:r w:rsidRPr="00D94420">
        <w:rPr>
          <w:rFonts w:ascii="Monaco" w:hAnsi="Monaco" w:cs="Courier New"/>
          <w:sz w:val="21"/>
          <w:szCs w:val="21"/>
        </w:rPr>
        <w:t xml:space="preserve"> labels_train[image_id]</w:t>
      </w:r>
      <w:r w:rsidRPr="00D94420">
        <w:rPr>
          <w:rFonts w:ascii="Monaco" w:hAnsi="Monaco" w:cs="Courier New"/>
          <w:color w:val="055BE0"/>
          <w:sz w:val="21"/>
          <w:szCs w:val="21"/>
        </w:rPr>
        <w:t>.</w:t>
      </w:r>
      <w:r w:rsidRPr="00D94420">
        <w:rPr>
          <w:rFonts w:ascii="Monaco" w:hAnsi="Monaco" w:cs="Courier New"/>
          <w:sz w:val="21"/>
          <w:szCs w:val="21"/>
        </w:rPr>
        <w:t xml:space="preserve">copy() </w:t>
      </w:r>
      <w:r w:rsidRPr="00D94420">
        <w:rPr>
          <w:rFonts w:ascii="Monaco" w:hAnsi="Monaco" w:cs="Courier New"/>
          <w:color w:val="055BE0"/>
          <w:sz w:val="21"/>
          <w:szCs w:val="21"/>
        </w:rPr>
        <w:t>/</w:t>
      </w:r>
      <w:r w:rsidRPr="00D94420">
        <w:rPr>
          <w:rFonts w:ascii="Monaco" w:hAnsi="Monaco" w:cs="Courier New"/>
          <w:sz w:val="21"/>
          <w:szCs w:val="21"/>
        </w:rPr>
        <w:t xml:space="preserve"> </w:t>
      </w:r>
      <w:r w:rsidRPr="00D94420">
        <w:rPr>
          <w:rFonts w:ascii="Monaco" w:hAnsi="Monaco" w:cs="Courier New"/>
          <w:color w:val="666666"/>
          <w:sz w:val="21"/>
          <w:szCs w:val="21"/>
        </w:rPr>
        <w:t>4</w:t>
      </w:r>
    </w:p>
    <w:p w:rsidR="00E62963" w:rsidRPr="008173CD" w:rsidRDefault="00E62963" w:rsidP="00783FB3">
      <w:pPr>
        <w:pStyle w:val="NormalPACKT"/>
        <w:rPr>
          <w:rFonts w:ascii="Calibri" w:hAnsi="Calibri" w:cs="Calibri"/>
          <w:shd w:val="clear" w:color="auto" w:fill="FFFFFF"/>
        </w:rPr>
      </w:pP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val_pixels </w:t>
      </w:r>
      <w:r w:rsidRPr="00D94420">
        <w:rPr>
          <w:rFonts w:ascii="Monaco" w:hAnsi="Monaco" w:cs="Courier New"/>
          <w:color w:val="055BE0"/>
          <w:sz w:val="21"/>
          <w:szCs w:val="21"/>
        </w:rPr>
        <w:t>=</w:t>
      </w:r>
      <w:r w:rsidRPr="00D94420">
        <w:rPr>
          <w:rFonts w:ascii="Monaco" w:hAnsi="Monaco" w:cs="Courier New"/>
          <w:sz w:val="21"/>
          <w:szCs w:val="21"/>
        </w:rPr>
        <w:t xml:space="preserve"> {}</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val_labels </w:t>
      </w:r>
      <w:r w:rsidRPr="00D94420">
        <w:rPr>
          <w:rFonts w:ascii="Monaco" w:hAnsi="Monaco" w:cs="Courier New"/>
          <w:color w:val="055BE0"/>
          <w:sz w:val="21"/>
          <w:szCs w:val="21"/>
        </w:rPr>
        <w:t>=</w:t>
      </w:r>
      <w:r w:rsidRPr="00D94420">
        <w:rPr>
          <w:rFonts w:ascii="Monaco" w:hAnsi="Monaco" w:cs="Courier New"/>
          <w:sz w:val="21"/>
          <w:szCs w:val="21"/>
        </w:rPr>
        <w:t xml:space="preserve"> {}</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color w:val="007B00"/>
          <w:sz w:val="21"/>
          <w:szCs w:val="21"/>
        </w:rPr>
        <w:t>for</w:t>
      </w:r>
      <w:r w:rsidRPr="00D94420">
        <w:rPr>
          <w:rFonts w:ascii="Monaco" w:hAnsi="Monaco" w:cs="Courier New"/>
          <w:sz w:val="21"/>
          <w:szCs w:val="21"/>
        </w:rPr>
        <w:t xml:space="preserve"> image_id </w:t>
      </w:r>
      <w:r w:rsidRPr="00D94420">
        <w:rPr>
          <w:rFonts w:ascii="Monaco" w:hAnsi="Monaco" w:cs="Courier New"/>
          <w:b/>
          <w:bCs/>
          <w:color w:val="AA22FF"/>
          <w:sz w:val="21"/>
          <w:szCs w:val="21"/>
        </w:rPr>
        <w:t>in</w:t>
      </w:r>
      <w:r w:rsidRPr="00D94420">
        <w:rPr>
          <w:rFonts w:ascii="Monaco" w:hAnsi="Monaco" w:cs="Courier New"/>
          <w:sz w:val="21"/>
          <w:szCs w:val="21"/>
        </w:rPr>
        <w:t xml:space="preserve"> tqdm(val_image_ids):</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val_pixels[image_id] </w:t>
      </w:r>
      <w:r w:rsidRPr="00D94420">
        <w:rPr>
          <w:rFonts w:ascii="Monaco" w:hAnsi="Monaco" w:cs="Courier New"/>
          <w:color w:val="055BE0"/>
          <w:sz w:val="21"/>
          <w:szCs w:val="21"/>
        </w:rPr>
        <w:t>=</w:t>
      </w:r>
      <w:r w:rsidRPr="00D94420">
        <w:rPr>
          <w:rFonts w:ascii="Monaco" w:hAnsi="Monaco" w:cs="Courier New"/>
          <w:sz w:val="21"/>
          <w:szCs w:val="21"/>
        </w:rPr>
        <w:t xml:space="preserve"> load_image(image_id)    </w:t>
      </w:r>
    </w:p>
    <w:p w:rsidR="00D94420" w:rsidRPr="00D94420" w:rsidRDefault="00D94420" w:rsidP="00D944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94420">
        <w:rPr>
          <w:rFonts w:ascii="Monaco" w:hAnsi="Monaco" w:cs="Courier New"/>
          <w:sz w:val="21"/>
          <w:szCs w:val="21"/>
        </w:rPr>
        <w:t xml:space="preserve">    val_labels[image_id] </w:t>
      </w:r>
      <w:r w:rsidRPr="00D94420">
        <w:rPr>
          <w:rFonts w:ascii="Monaco" w:hAnsi="Monaco" w:cs="Courier New"/>
          <w:color w:val="055BE0"/>
          <w:sz w:val="21"/>
          <w:szCs w:val="21"/>
        </w:rPr>
        <w:t>=</w:t>
      </w:r>
      <w:r w:rsidRPr="00D94420">
        <w:rPr>
          <w:rFonts w:ascii="Monaco" w:hAnsi="Monaco" w:cs="Courier New"/>
          <w:sz w:val="21"/>
          <w:szCs w:val="21"/>
        </w:rPr>
        <w:t xml:space="preserve"> labels_valid[image_id]</w:t>
      </w:r>
      <w:r w:rsidRPr="00D94420">
        <w:rPr>
          <w:rFonts w:ascii="Monaco" w:hAnsi="Monaco" w:cs="Courier New"/>
          <w:color w:val="055BE0"/>
          <w:sz w:val="21"/>
          <w:szCs w:val="21"/>
        </w:rPr>
        <w:t>.</w:t>
      </w:r>
      <w:r w:rsidRPr="00D94420">
        <w:rPr>
          <w:rFonts w:ascii="Monaco" w:hAnsi="Monaco" w:cs="Courier New"/>
          <w:sz w:val="21"/>
          <w:szCs w:val="21"/>
        </w:rPr>
        <w:t xml:space="preserve">copy() </w:t>
      </w:r>
      <w:r w:rsidRPr="00D94420">
        <w:rPr>
          <w:rFonts w:ascii="Monaco" w:hAnsi="Monaco" w:cs="Courier New"/>
          <w:color w:val="055BE0"/>
          <w:sz w:val="21"/>
          <w:szCs w:val="21"/>
        </w:rPr>
        <w:t>/</w:t>
      </w:r>
      <w:r w:rsidRPr="00D94420">
        <w:rPr>
          <w:rFonts w:ascii="Monaco" w:hAnsi="Monaco" w:cs="Courier New"/>
          <w:sz w:val="21"/>
          <w:szCs w:val="21"/>
        </w:rPr>
        <w:t xml:space="preserve"> </w:t>
      </w:r>
      <w:r w:rsidRPr="00D94420">
        <w:rPr>
          <w:rFonts w:ascii="Monaco" w:hAnsi="Monaco" w:cs="Courier New"/>
          <w:color w:val="666666"/>
          <w:sz w:val="21"/>
          <w:szCs w:val="21"/>
        </w:rPr>
        <w:t>4</w:t>
      </w:r>
    </w:p>
    <w:p w:rsidR="003E49A5" w:rsidRDefault="003E49A5" w:rsidP="00783FB3">
      <w:pPr>
        <w:pStyle w:val="NormalPACKT"/>
        <w:rPr>
          <w:rFonts w:ascii="Calibri" w:hAnsi="Calibri" w:cs="Calibri"/>
          <w:shd w:val="clear" w:color="auto" w:fill="FFFFFF"/>
        </w:rPr>
      </w:pPr>
    </w:p>
    <w:p w:rsidR="00894AE1" w:rsidRPr="00894AE1" w:rsidRDefault="00894AE1" w:rsidP="00894AE1">
      <w:pPr>
        <w:spacing w:after="240"/>
        <w:rPr>
          <w:rFonts w:ascii="Calibri" w:hAnsi="Calibri" w:cs="Calibri"/>
        </w:rPr>
      </w:pPr>
      <w:r w:rsidRPr="00894AE1">
        <w:rPr>
          <w:rFonts w:ascii="Calibri" w:hAnsi="Calibri" w:cs="Calibri"/>
        </w:rPr>
        <w:t>For the task at hand, we build a slightly customized data generator to incorporate the required preprocessing in a convenient manner. The instantiated object of this custom class is passed to the fit generator method. The class methods need to:</w:t>
      </w:r>
    </w:p>
    <w:p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define the size of the dataset. Keras needs this to work out how long an epoch is</w:t>
      </w:r>
    </w:p>
    <w:p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shuffle the dataset</w:t>
      </w:r>
    </w:p>
    <w:p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get an image and augment it to add variety to the dataset. This includes amending bounding boxes when a head of wheat has changed in the image</w:t>
      </w:r>
    </w:p>
    <w:p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reshape the bounding boxes to a label grid</w:t>
      </w:r>
    </w:p>
    <w:p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length: used to determine the number of images in the dataset</w:t>
      </w:r>
    </w:p>
    <w:p w:rsidR="00894AE1" w:rsidRPr="00894AE1" w:rsidRDefault="00894AE1" w:rsidP="00894AE1">
      <w:pPr>
        <w:numPr>
          <w:ilvl w:val="0"/>
          <w:numId w:val="28"/>
        </w:numPr>
        <w:spacing w:before="100" w:beforeAutospacing="1" w:after="60"/>
        <w:rPr>
          <w:rFonts w:ascii="Calibri" w:hAnsi="Calibri" w:cs="Calibri"/>
        </w:rPr>
      </w:pPr>
      <w:r w:rsidRPr="00894AE1">
        <w:rPr>
          <w:rFonts w:ascii="Calibri" w:hAnsi="Calibri" w:cs="Calibri"/>
        </w:rPr>
        <w:t>on_epoch_end is called at the start of training, as well as at the end to get the indices of images of interest</w:t>
      </w:r>
    </w:p>
    <w:p w:rsidR="00D94420" w:rsidRDefault="00D94420" w:rsidP="00783FB3">
      <w:pPr>
        <w:pStyle w:val="NormalPACKT"/>
        <w:rPr>
          <w:rFonts w:ascii="Calibri" w:hAnsi="Calibri" w:cs="Calibri"/>
          <w:shd w:val="clear" w:color="auto" w:fill="FFFFFF"/>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color w:val="007B00"/>
          <w:sz w:val="21"/>
          <w:szCs w:val="21"/>
        </w:rPr>
        <w:t>class</w:t>
      </w:r>
      <w:r w:rsidRPr="004A7BBD">
        <w:rPr>
          <w:rFonts w:ascii="Monaco" w:hAnsi="Monaco" w:cs="Courier New"/>
          <w:sz w:val="21"/>
          <w:szCs w:val="21"/>
        </w:rPr>
        <w:t xml:space="preserve"> </w:t>
      </w:r>
      <w:r w:rsidRPr="004A7BBD">
        <w:rPr>
          <w:rFonts w:ascii="Monaco" w:hAnsi="Monaco" w:cs="Courier New"/>
          <w:b/>
          <w:bCs/>
          <w:color w:val="0000FF"/>
          <w:sz w:val="21"/>
          <w:szCs w:val="21"/>
        </w:rPr>
        <w:t>DataGenerator</w:t>
      </w:r>
      <w:r w:rsidRPr="004A7BBD">
        <w:rPr>
          <w:rFonts w:ascii="Monaco" w:hAnsi="Monaco" w:cs="Courier New"/>
          <w:sz w:val="21"/>
          <w:szCs w:val="21"/>
        </w:rPr>
        <w:t>(tf</w:t>
      </w:r>
      <w:r w:rsidRPr="004A7BBD">
        <w:rPr>
          <w:rFonts w:ascii="Monaco" w:hAnsi="Monaco" w:cs="Courier New"/>
          <w:color w:val="055BE0"/>
          <w:sz w:val="21"/>
          <w:szCs w:val="21"/>
        </w:rPr>
        <w:t>.</w:t>
      </w:r>
      <w:r w:rsidRPr="004A7BBD">
        <w:rPr>
          <w:rFonts w:ascii="Monaco" w:hAnsi="Monaco" w:cs="Courier New"/>
          <w:sz w:val="21"/>
          <w:szCs w:val="21"/>
        </w:rPr>
        <w:t>keras</w:t>
      </w:r>
      <w:r w:rsidRPr="004A7BBD">
        <w:rPr>
          <w:rFonts w:ascii="Monaco" w:hAnsi="Monaco" w:cs="Courier New"/>
          <w:color w:val="055BE0"/>
          <w:sz w:val="21"/>
          <w:szCs w:val="21"/>
        </w:rPr>
        <w:t>.</w:t>
      </w:r>
      <w:r w:rsidRPr="004A7BBD">
        <w:rPr>
          <w:rFonts w:ascii="Monaco" w:hAnsi="Monaco" w:cs="Courier New"/>
          <w:sz w:val="21"/>
          <w:szCs w:val="21"/>
        </w:rPr>
        <w:t>utils</w:t>
      </w:r>
      <w:r w:rsidRPr="004A7BBD">
        <w:rPr>
          <w:rFonts w:ascii="Monaco" w:hAnsi="Monaco" w:cs="Courier New"/>
          <w:color w:val="055BE0"/>
          <w:sz w:val="21"/>
          <w:szCs w:val="21"/>
        </w:rPr>
        <w:t>.</w:t>
      </w:r>
      <w:r w:rsidRPr="004A7BBD">
        <w:rPr>
          <w:rFonts w:ascii="Monaco" w:hAnsi="Monaco" w:cs="Courier New"/>
          <w:sz w:val="21"/>
          <w:szCs w:val="21"/>
        </w:rPr>
        <w:t>Sequence):</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def</w:t>
      </w:r>
      <w:r w:rsidRPr="004A7BBD">
        <w:rPr>
          <w:rFonts w:ascii="Monaco" w:hAnsi="Monaco" w:cs="Courier New"/>
          <w:sz w:val="21"/>
          <w:szCs w:val="21"/>
        </w:rPr>
        <w:t xml:space="preserve"> </w:t>
      </w:r>
      <w:r w:rsidRPr="004A7BBD">
        <w:rPr>
          <w:rFonts w:ascii="Monaco" w:hAnsi="Monaco" w:cs="Courier New"/>
          <w:color w:val="0000FF"/>
          <w:sz w:val="21"/>
          <w:szCs w:val="21"/>
        </w:rPr>
        <w:t>__init__</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sz w:val="21"/>
          <w:szCs w:val="21"/>
        </w:rPr>
        <w:t>, image_ids, image_pixels, labels</w:t>
      </w:r>
      <w:r w:rsidRPr="004A7BBD">
        <w:rPr>
          <w:rFonts w:ascii="Monaco" w:hAnsi="Monaco" w:cs="Courier New"/>
          <w:color w:val="055BE0"/>
          <w:sz w:val="21"/>
          <w:szCs w:val="21"/>
        </w:rPr>
        <w:t>=</w:t>
      </w:r>
      <w:r w:rsidRPr="004A7BBD">
        <w:rPr>
          <w:rFonts w:ascii="Monaco" w:hAnsi="Monaco" w:cs="Courier New"/>
          <w:color w:val="3D7E7E"/>
          <w:sz w:val="21"/>
          <w:szCs w:val="21"/>
        </w:rPr>
        <w:t>None</w:t>
      </w:r>
      <w:r w:rsidRPr="004A7BBD">
        <w:rPr>
          <w:rFonts w:ascii="Monaco" w:hAnsi="Monaco" w:cs="Courier New"/>
          <w:sz w:val="21"/>
          <w:szCs w:val="21"/>
        </w:rPr>
        <w:t>, batch_size</w:t>
      </w:r>
      <w:r w:rsidRPr="004A7BBD">
        <w:rPr>
          <w:rFonts w:ascii="Monaco" w:hAnsi="Monaco" w:cs="Courier New"/>
          <w:color w:val="055BE0"/>
          <w:sz w:val="21"/>
          <w:szCs w:val="21"/>
        </w:rPr>
        <w:t>=</w:t>
      </w:r>
      <w:r w:rsidRPr="004A7BBD">
        <w:rPr>
          <w:rFonts w:ascii="Monaco" w:hAnsi="Monaco" w:cs="Courier New"/>
          <w:color w:val="666666"/>
          <w:sz w:val="21"/>
          <w:szCs w:val="21"/>
        </w:rPr>
        <w:t>1</w:t>
      </w:r>
      <w:r w:rsidRPr="004A7BBD">
        <w:rPr>
          <w:rFonts w:ascii="Monaco" w:hAnsi="Monaco" w:cs="Courier New"/>
          <w:sz w:val="21"/>
          <w:szCs w:val="21"/>
        </w:rPr>
        <w:t>, shuffle</w:t>
      </w:r>
      <w:r w:rsidRPr="004A7BBD">
        <w:rPr>
          <w:rFonts w:ascii="Monaco" w:hAnsi="Monaco" w:cs="Courier New"/>
          <w:color w:val="055BE0"/>
          <w:sz w:val="21"/>
          <w:szCs w:val="21"/>
        </w:rPr>
        <w:t>=</w:t>
      </w:r>
      <w:r w:rsidRPr="004A7BBD">
        <w:rPr>
          <w:rFonts w:ascii="Monaco" w:hAnsi="Monaco" w:cs="Courier New"/>
          <w:color w:val="3D7E7E"/>
          <w:sz w:val="21"/>
          <w:szCs w:val="21"/>
        </w:rPr>
        <w:t>False</w:t>
      </w:r>
      <w:r w:rsidRPr="004A7BBD">
        <w:rPr>
          <w:rFonts w:ascii="Monaco" w:hAnsi="Monaco" w:cs="Courier New"/>
          <w:sz w:val="21"/>
          <w:szCs w:val="21"/>
        </w:rPr>
        <w:t>, augment</w:t>
      </w:r>
      <w:r w:rsidRPr="004A7BBD">
        <w:rPr>
          <w:rFonts w:ascii="Monaco" w:hAnsi="Monaco" w:cs="Courier New"/>
          <w:color w:val="055BE0"/>
          <w:sz w:val="21"/>
          <w:szCs w:val="21"/>
        </w:rPr>
        <w:t>=</w:t>
      </w:r>
      <w:r w:rsidRPr="004A7BBD">
        <w:rPr>
          <w:rFonts w:ascii="Monaco" w:hAnsi="Monaco" w:cs="Courier New"/>
          <w:color w:val="3D7E7E"/>
          <w:sz w:val="21"/>
          <w:szCs w:val="21"/>
        </w:rPr>
        <w:t>False</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image_ids </w:t>
      </w:r>
      <w:r w:rsidRPr="004A7BBD">
        <w:rPr>
          <w:rFonts w:ascii="Monaco" w:hAnsi="Monaco" w:cs="Courier New"/>
          <w:color w:val="055BE0"/>
          <w:sz w:val="21"/>
          <w:szCs w:val="21"/>
        </w:rPr>
        <w:t>=</w:t>
      </w:r>
      <w:r w:rsidRPr="004A7BBD">
        <w:rPr>
          <w:rFonts w:ascii="Monaco" w:hAnsi="Monaco" w:cs="Courier New"/>
          <w:sz w:val="21"/>
          <w:szCs w:val="21"/>
        </w:rPr>
        <w:t xml:space="preserve"> image_ids</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image_pixels </w:t>
      </w:r>
      <w:r w:rsidRPr="004A7BBD">
        <w:rPr>
          <w:rFonts w:ascii="Monaco" w:hAnsi="Monaco" w:cs="Courier New"/>
          <w:color w:val="055BE0"/>
          <w:sz w:val="21"/>
          <w:szCs w:val="21"/>
        </w:rPr>
        <w:t>=</w:t>
      </w:r>
      <w:r w:rsidRPr="004A7BBD">
        <w:rPr>
          <w:rFonts w:ascii="Monaco" w:hAnsi="Monaco" w:cs="Courier New"/>
          <w:sz w:val="21"/>
          <w:szCs w:val="21"/>
        </w:rPr>
        <w:t xml:space="preserve"> image_pixels</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labels </w:t>
      </w:r>
      <w:r w:rsidRPr="004A7BBD">
        <w:rPr>
          <w:rFonts w:ascii="Monaco" w:hAnsi="Monaco" w:cs="Courier New"/>
          <w:color w:val="055BE0"/>
          <w:sz w:val="21"/>
          <w:szCs w:val="21"/>
        </w:rPr>
        <w:t>=</w:t>
      </w:r>
      <w:r w:rsidRPr="004A7BBD">
        <w:rPr>
          <w:rFonts w:ascii="Monaco" w:hAnsi="Monaco" w:cs="Courier New"/>
          <w:sz w:val="21"/>
          <w:szCs w:val="21"/>
        </w:rPr>
        <w:t xml:space="preserve"> labels</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batch_size </w:t>
      </w:r>
      <w:r w:rsidRPr="004A7BBD">
        <w:rPr>
          <w:rFonts w:ascii="Monaco" w:hAnsi="Monaco" w:cs="Courier New"/>
          <w:color w:val="055BE0"/>
          <w:sz w:val="21"/>
          <w:szCs w:val="21"/>
        </w:rPr>
        <w:t>=</w:t>
      </w:r>
      <w:r w:rsidRPr="004A7BBD">
        <w:rPr>
          <w:rFonts w:ascii="Monaco" w:hAnsi="Monaco" w:cs="Courier New"/>
          <w:sz w:val="21"/>
          <w:szCs w:val="21"/>
        </w:rPr>
        <w:t xml:space="preserve"> batch_size</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shuffle </w:t>
      </w:r>
      <w:r w:rsidRPr="004A7BBD">
        <w:rPr>
          <w:rFonts w:ascii="Monaco" w:hAnsi="Monaco" w:cs="Courier New"/>
          <w:color w:val="055BE0"/>
          <w:sz w:val="21"/>
          <w:szCs w:val="21"/>
        </w:rPr>
        <w:t>=</w:t>
      </w:r>
      <w:r w:rsidRPr="004A7BBD">
        <w:rPr>
          <w:rFonts w:ascii="Monaco" w:hAnsi="Monaco" w:cs="Courier New"/>
          <w:sz w:val="21"/>
          <w:szCs w:val="21"/>
        </w:rPr>
        <w:t xml:space="preserve"> shuffle</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augment </w:t>
      </w:r>
      <w:r w:rsidRPr="004A7BBD">
        <w:rPr>
          <w:rFonts w:ascii="Monaco" w:hAnsi="Monaco" w:cs="Courier New"/>
          <w:color w:val="055BE0"/>
          <w:sz w:val="21"/>
          <w:szCs w:val="21"/>
        </w:rPr>
        <w:t>=</w:t>
      </w:r>
      <w:r w:rsidRPr="004A7BBD">
        <w:rPr>
          <w:rFonts w:ascii="Monaco" w:hAnsi="Monaco" w:cs="Courier New"/>
          <w:sz w:val="21"/>
          <w:szCs w:val="21"/>
        </w:rPr>
        <w:t xml:space="preserve"> augment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on_epoch_end()</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image_grid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form_image_grid()</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def</w:t>
      </w:r>
      <w:r w:rsidRPr="004A7BBD">
        <w:rPr>
          <w:rFonts w:ascii="Monaco" w:hAnsi="Monaco" w:cs="Courier New"/>
          <w:sz w:val="21"/>
          <w:szCs w:val="21"/>
        </w:rPr>
        <w:t xml:space="preserve"> form_image_grid(</w:t>
      </w:r>
      <w:r w:rsidRPr="004A7BBD">
        <w:rPr>
          <w:rFonts w:ascii="Monaco" w:hAnsi="Monaco" w:cs="Courier New"/>
          <w:color w:val="008000"/>
          <w:sz w:val="21"/>
          <w:szCs w:val="21"/>
        </w:rPr>
        <w:t>self</w:t>
      </w:r>
      <w:r w:rsidRPr="004A7BBD">
        <w:rPr>
          <w:rFonts w:ascii="Monaco" w:hAnsi="Monaco" w:cs="Courier New"/>
          <w:sz w:val="21"/>
          <w:szCs w:val="21"/>
        </w:rPr>
        <w:t xml:space="preserve">):    </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image_grid </w:t>
      </w:r>
      <w:r w:rsidRPr="004A7BBD">
        <w:rPr>
          <w:rFonts w:ascii="Monaco" w:hAnsi="Monaco" w:cs="Courier New"/>
          <w:color w:val="055BE0"/>
          <w:sz w:val="21"/>
          <w:szCs w:val="21"/>
        </w:rPr>
        <w:t>=</w:t>
      </w:r>
      <w:r w:rsidRPr="004A7BBD">
        <w:rPr>
          <w:rFonts w:ascii="Monaco" w:hAnsi="Monaco" w:cs="Courier New"/>
          <w:sz w:val="21"/>
          <w:szCs w:val="21"/>
        </w:rPr>
        <w:t xml:space="preserve"> np</w:t>
      </w:r>
      <w:r w:rsidRPr="004A7BBD">
        <w:rPr>
          <w:rFonts w:ascii="Monaco" w:hAnsi="Monaco" w:cs="Courier New"/>
          <w:color w:val="055BE0"/>
          <w:sz w:val="21"/>
          <w:szCs w:val="21"/>
        </w:rPr>
        <w:t>.</w:t>
      </w:r>
      <w:r w:rsidRPr="004A7BBD">
        <w:rPr>
          <w:rFonts w:ascii="Monaco" w:hAnsi="Monaco" w:cs="Courier New"/>
          <w:sz w:val="21"/>
          <w:szCs w:val="21"/>
        </w:rPr>
        <w:t>zeros((</w:t>
      </w:r>
      <w:r w:rsidRPr="004A7BBD">
        <w:rPr>
          <w:rFonts w:ascii="Monaco" w:hAnsi="Monaco" w:cs="Courier New"/>
          <w:color w:val="666666"/>
          <w:sz w:val="21"/>
          <w:szCs w:val="21"/>
        </w:rPr>
        <w:t>32</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 xml:space="preserve">, </w:t>
      </w:r>
      <w:r w:rsidRPr="004A7BBD">
        <w:rPr>
          <w:rFonts w:ascii="Monaco" w:hAnsi="Monaco" w:cs="Courier New"/>
          <w:color w:val="666666"/>
          <w:sz w:val="21"/>
          <w:szCs w:val="21"/>
        </w:rPr>
        <w:t>4</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i/>
          <w:iCs/>
          <w:sz w:val="21"/>
          <w:szCs w:val="21"/>
        </w:rPr>
        <w:t># x, y, width, height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256</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 xml:space="preserve">, </w:t>
      </w:r>
      <w:r w:rsidRPr="004A7BBD">
        <w:rPr>
          <w:rFonts w:ascii="Monaco" w:hAnsi="Monaco" w:cs="Courier New"/>
          <w:color w:val="666666"/>
          <w:sz w:val="21"/>
          <w:szCs w:val="21"/>
        </w:rPr>
        <w:t>256</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 xml:space="preserve">] </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for</w:t>
      </w:r>
      <w:r w:rsidRPr="004A7BBD">
        <w:rPr>
          <w:rFonts w:ascii="Monaco" w:hAnsi="Monaco" w:cs="Courier New"/>
          <w:sz w:val="21"/>
          <w:szCs w:val="21"/>
        </w:rPr>
        <w:t xml:space="preserve"> i </w:t>
      </w:r>
      <w:r w:rsidRPr="004A7BBD">
        <w:rPr>
          <w:rFonts w:ascii="Monaco" w:hAnsi="Monaco" w:cs="Courier New"/>
          <w:b/>
          <w:bCs/>
          <w:color w:val="AA22FF"/>
          <w:sz w:val="21"/>
          <w:szCs w:val="21"/>
        </w:rPr>
        <w:t>in</w:t>
      </w:r>
      <w:r w:rsidRPr="004A7BBD">
        <w:rPr>
          <w:rFonts w:ascii="Monaco" w:hAnsi="Monaco" w:cs="Courier New"/>
          <w:sz w:val="21"/>
          <w:szCs w:val="21"/>
        </w:rPr>
        <w:t xml:space="preserve"> </w:t>
      </w:r>
      <w:r w:rsidRPr="004A7BBD">
        <w:rPr>
          <w:rFonts w:ascii="Monaco" w:hAnsi="Monaco" w:cs="Courier New"/>
          <w:color w:val="008000"/>
          <w:sz w:val="21"/>
          <w:szCs w:val="21"/>
        </w:rPr>
        <w:t>range</w:t>
      </w:r>
      <w:r w:rsidRPr="004A7BBD">
        <w:rPr>
          <w:rFonts w:ascii="Monaco" w:hAnsi="Monaco" w:cs="Courier New"/>
          <w:sz w:val="21"/>
          <w:szCs w:val="21"/>
        </w:rPr>
        <w:t>(</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for</w:t>
      </w:r>
      <w:r w:rsidRPr="004A7BBD">
        <w:rPr>
          <w:rFonts w:ascii="Monaco" w:hAnsi="Monaco" w:cs="Courier New"/>
          <w:sz w:val="21"/>
          <w:szCs w:val="21"/>
        </w:rPr>
        <w:t xml:space="preserve"> j </w:t>
      </w:r>
      <w:r w:rsidRPr="004A7BBD">
        <w:rPr>
          <w:rFonts w:ascii="Monaco" w:hAnsi="Monaco" w:cs="Courier New"/>
          <w:b/>
          <w:bCs/>
          <w:color w:val="AA22FF"/>
          <w:sz w:val="21"/>
          <w:szCs w:val="21"/>
        </w:rPr>
        <w:t>in</w:t>
      </w:r>
      <w:r w:rsidRPr="004A7BBD">
        <w:rPr>
          <w:rFonts w:ascii="Monaco" w:hAnsi="Monaco" w:cs="Courier New"/>
          <w:sz w:val="21"/>
          <w:szCs w:val="21"/>
        </w:rPr>
        <w:t xml:space="preserve"> </w:t>
      </w:r>
      <w:r w:rsidRPr="004A7BBD">
        <w:rPr>
          <w:rFonts w:ascii="Monaco" w:hAnsi="Monaco" w:cs="Courier New"/>
          <w:color w:val="008000"/>
          <w:sz w:val="21"/>
          <w:szCs w:val="21"/>
        </w:rPr>
        <w:t>range</w:t>
      </w:r>
      <w:r w:rsidRPr="004A7BBD">
        <w:rPr>
          <w:rFonts w:ascii="Monaco" w:hAnsi="Monaco" w:cs="Courier New"/>
          <w:sz w:val="21"/>
          <w:szCs w:val="21"/>
        </w:rPr>
        <w:t>(</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666666"/>
          <w:sz w:val="21"/>
          <w:szCs w:val="21"/>
        </w:rPr>
        <w:t>32</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image_grid[i,j] </w:t>
      </w:r>
      <w:r w:rsidRPr="004A7BBD">
        <w:rPr>
          <w:rFonts w:ascii="Monaco" w:hAnsi="Monaco" w:cs="Courier New"/>
          <w:color w:val="055BE0"/>
          <w:sz w:val="21"/>
          <w:szCs w:val="21"/>
        </w:rPr>
        <w:t>=</w:t>
      </w:r>
      <w:r w:rsidRPr="004A7BBD">
        <w:rPr>
          <w:rFonts w:ascii="Monaco" w:hAnsi="Monaco" w:cs="Courier New"/>
          <w:sz w:val="21"/>
          <w:szCs w:val="21"/>
        </w:rPr>
        <w:t xml:space="preserve"> cell</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2</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w:t>
      </w:r>
      <w:r w:rsidRPr="004A7BBD">
        <w:rPr>
          <w:rFonts w:ascii="Monaco" w:hAnsi="Monaco" w:cs="Courier New"/>
          <w:color w:val="666666"/>
          <w:sz w:val="21"/>
          <w:szCs w:val="21"/>
        </w:rPr>
        <w:t>0</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666666"/>
          <w:sz w:val="21"/>
          <w:szCs w:val="21"/>
        </w:rPr>
        <w:t>0</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cell[</w:t>
      </w:r>
      <w:r w:rsidRPr="004A7BBD">
        <w:rPr>
          <w:rFonts w:ascii="Monaco" w:hAnsi="Monaco" w:cs="Courier New"/>
          <w:color w:val="666666"/>
          <w:sz w:val="21"/>
          <w:szCs w:val="21"/>
        </w:rPr>
        <w:t>1</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1</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cell[</w:t>
      </w:r>
      <w:r w:rsidRPr="004A7BBD">
        <w:rPr>
          <w:rFonts w:ascii="Monaco" w:hAnsi="Monaco" w:cs="Courier New"/>
          <w:color w:val="666666"/>
          <w:sz w:val="21"/>
          <w:szCs w:val="21"/>
        </w:rPr>
        <w:t>3</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return</w:t>
      </w:r>
      <w:r w:rsidRPr="004A7BBD">
        <w:rPr>
          <w:rFonts w:ascii="Monaco" w:hAnsi="Monaco" w:cs="Courier New"/>
          <w:sz w:val="21"/>
          <w:szCs w:val="21"/>
        </w:rPr>
        <w:t xml:space="preserve"> image_grid</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color w:val="007B00"/>
          <w:sz w:val="21"/>
          <w:szCs w:val="21"/>
        </w:rPr>
        <w:t>def</w:t>
      </w:r>
      <w:r w:rsidRPr="004A7BBD">
        <w:rPr>
          <w:rFonts w:ascii="Monaco" w:hAnsi="Monaco" w:cs="Courier New"/>
          <w:sz w:val="21"/>
          <w:szCs w:val="21"/>
        </w:rPr>
        <w:t xml:space="preserve"> </w:t>
      </w:r>
      <w:r w:rsidRPr="004A7BBD">
        <w:rPr>
          <w:rFonts w:ascii="Monaco" w:hAnsi="Monaco" w:cs="Courier New"/>
          <w:color w:val="0000FF"/>
          <w:sz w:val="21"/>
          <w:szCs w:val="21"/>
        </w:rPr>
        <w:t>__len__</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return</w:t>
      </w:r>
      <w:r w:rsidRPr="004A7BBD">
        <w:rPr>
          <w:rFonts w:ascii="Monaco" w:hAnsi="Monaco" w:cs="Courier New"/>
          <w:sz w:val="21"/>
          <w:szCs w:val="21"/>
        </w:rPr>
        <w:t xml:space="preserve"> </w:t>
      </w:r>
      <w:r w:rsidRPr="004A7BBD">
        <w:rPr>
          <w:rFonts w:ascii="Monaco" w:hAnsi="Monaco" w:cs="Courier New"/>
          <w:color w:val="008000"/>
          <w:sz w:val="21"/>
          <w:szCs w:val="21"/>
        </w:rPr>
        <w:t>int</w:t>
      </w:r>
      <w:r w:rsidRPr="004A7BBD">
        <w:rPr>
          <w:rFonts w:ascii="Monaco" w:hAnsi="Monaco" w:cs="Courier New"/>
          <w:sz w:val="21"/>
          <w:szCs w:val="21"/>
        </w:rPr>
        <w:t>(np</w:t>
      </w:r>
      <w:r w:rsidRPr="004A7BBD">
        <w:rPr>
          <w:rFonts w:ascii="Monaco" w:hAnsi="Monaco" w:cs="Courier New"/>
          <w:color w:val="055BE0"/>
          <w:sz w:val="21"/>
          <w:szCs w:val="21"/>
        </w:rPr>
        <w:t>.</w:t>
      </w:r>
      <w:r w:rsidRPr="004A7BBD">
        <w:rPr>
          <w:rFonts w:ascii="Monaco" w:hAnsi="Monaco" w:cs="Courier New"/>
          <w:sz w:val="21"/>
          <w:szCs w:val="21"/>
        </w:rPr>
        <w:t>floor(</w:t>
      </w:r>
      <w:r w:rsidRPr="004A7BBD">
        <w:rPr>
          <w:rFonts w:ascii="Monaco" w:hAnsi="Monaco" w:cs="Courier New"/>
          <w:color w:val="008000"/>
          <w:sz w:val="21"/>
          <w:szCs w:val="21"/>
        </w:rPr>
        <w:t>len</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image_ids)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batch_size))</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color w:val="007B00"/>
          <w:sz w:val="21"/>
          <w:szCs w:val="21"/>
        </w:rPr>
        <w:t>def</w:t>
      </w:r>
      <w:r w:rsidRPr="004A7BBD">
        <w:rPr>
          <w:rFonts w:ascii="Monaco" w:hAnsi="Monaco" w:cs="Courier New"/>
          <w:sz w:val="21"/>
          <w:szCs w:val="21"/>
        </w:rPr>
        <w:t xml:space="preserve"> on_epoch_end(</w:t>
      </w:r>
      <w:r w:rsidRPr="004A7BBD">
        <w:rPr>
          <w:rFonts w:ascii="Monaco" w:hAnsi="Monaco" w:cs="Courier New"/>
          <w:color w:val="008000"/>
          <w:sz w:val="21"/>
          <w:szCs w:val="21"/>
        </w:rPr>
        <w:t>self</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indexes </w:t>
      </w:r>
      <w:r w:rsidRPr="004A7BBD">
        <w:rPr>
          <w:rFonts w:ascii="Monaco" w:hAnsi="Monaco" w:cs="Courier New"/>
          <w:color w:val="055BE0"/>
          <w:sz w:val="21"/>
          <w:szCs w:val="21"/>
        </w:rPr>
        <w:t>=</w:t>
      </w:r>
      <w:r w:rsidRPr="004A7BBD">
        <w:rPr>
          <w:rFonts w:ascii="Monaco" w:hAnsi="Monaco" w:cs="Courier New"/>
          <w:sz w:val="21"/>
          <w:szCs w:val="21"/>
        </w:rPr>
        <w:t xml:space="preserve"> np</w:t>
      </w:r>
      <w:r w:rsidRPr="004A7BBD">
        <w:rPr>
          <w:rFonts w:ascii="Monaco" w:hAnsi="Monaco" w:cs="Courier New"/>
          <w:color w:val="055BE0"/>
          <w:sz w:val="21"/>
          <w:szCs w:val="21"/>
        </w:rPr>
        <w:t>.</w:t>
      </w:r>
      <w:r w:rsidRPr="004A7BBD">
        <w:rPr>
          <w:rFonts w:ascii="Monaco" w:hAnsi="Monaco" w:cs="Courier New"/>
          <w:sz w:val="21"/>
          <w:szCs w:val="21"/>
        </w:rPr>
        <w:t>arange(</w:t>
      </w:r>
      <w:r w:rsidRPr="004A7BBD">
        <w:rPr>
          <w:rFonts w:ascii="Monaco" w:hAnsi="Monaco" w:cs="Courier New"/>
          <w:color w:val="008000"/>
          <w:sz w:val="21"/>
          <w:szCs w:val="21"/>
        </w:rPr>
        <w:t>len</w:t>
      </w:r>
      <w:r w:rsidRPr="004A7BBD">
        <w:rPr>
          <w:rFonts w:ascii="Monaco" w:hAnsi="Monaco" w:cs="Courier New"/>
          <w:sz w:val="21"/>
          <w:szCs w:val="21"/>
        </w:rPr>
        <w:t>(</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image_ids))</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w:t>
      </w:r>
      <w:r w:rsidRPr="004A7BBD">
        <w:rPr>
          <w:rFonts w:ascii="Monaco" w:hAnsi="Monaco" w:cs="Courier New"/>
          <w:color w:val="007B00"/>
          <w:sz w:val="21"/>
          <w:szCs w:val="21"/>
        </w:rPr>
        <w:t>if</w:t>
      </w:r>
      <w:r w:rsidRPr="004A7BBD">
        <w:rPr>
          <w:rFonts w:ascii="Monaco" w:hAnsi="Monaco" w:cs="Courier New"/>
          <w:sz w:val="21"/>
          <w:szCs w:val="21"/>
        </w:rPr>
        <w:t xml:space="preserve"> </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 xml:space="preserve">shuffle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3D7E7E"/>
          <w:sz w:val="21"/>
          <w:szCs w:val="21"/>
        </w:rPr>
        <w:t>True</w:t>
      </w:r>
      <w:r w:rsidRPr="004A7BBD">
        <w:rPr>
          <w:rFonts w:ascii="Monaco" w:hAnsi="Monaco" w:cs="Courier New"/>
          <w:sz w:val="21"/>
          <w:szCs w:val="21"/>
        </w:rPr>
        <w:t>:</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 xml:space="preserve">        np</w:t>
      </w:r>
      <w:r w:rsidRPr="004A7BBD">
        <w:rPr>
          <w:rFonts w:ascii="Monaco" w:hAnsi="Monaco" w:cs="Courier New"/>
          <w:color w:val="055BE0"/>
          <w:sz w:val="21"/>
          <w:szCs w:val="21"/>
        </w:rPr>
        <w:t>.</w:t>
      </w:r>
      <w:r w:rsidRPr="004A7BBD">
        <w:rPr>
          <w:rFonts w:ascii="Monaco" w:hAnsi="Monaco" w:cs="Courier New"/>
          <w:sz w:val="21"/>
          <w:szCs w:val="21"/>
        </w:rPr>
        <w:t>random</w:t>
      </w:r>
      <w:r w:rsidRPr="004A7BBD">
        <w:rPr>
          <w:rFonts w:ascii="Monaco" w:hAnsi="Monaco" w:cs="Courier New"/>
          <w:color w:val="055BE0"/>
          <w:sz w:val="21"/>
          <w:szCs w:val="21"/>
        </w:rPr>
        <w:t>.</w:t>
      </w:r>
      <w:r w:rsidRPr="004A7BBD">
        <w:rPr>
          <w:rFonts w:ascii="Monaco" w:hAnsi="Monaco" w:cs="Courier New"/>
          <w:sz w:val="21"/>
          <w:szCs w:val="21"/>
        </w:rPr>
        <w:t>shuffle(</w:t>
      </w:r>
      <w:r w:rsidRPr="004A7BBD">
        <w:rPr>
          <w:rFonts w:ascii="Monaco" w:hAnsi="Monaco" w:cs="Courier New"/>
          <w:color w:val="008000"/>
          <w:sz w:val="21"/>
          <w:szCs w:val="21"/>
        </w:rPr>
        <w:t>self</w:t>
      </w:r>
      <w:r w:rsidRPr="004A7BBD">
        <w:rPr>
          <w:rFonts w:ascii="Monaco" w:hAnsi="Monaco" w:cs="Courier New"/>
          <w:color w:val="055BE0"/>
          <w:sz w:val="21"/>
          <w:szCs w:val="21"/>
        </w:rPr>
        <w:t>.</w:t>
      </w:r>
      <w:r w:rsidRPr="004A7BBD">
        <w:rPr>
          <w:rFonts w:ascii="Monaco" w:hAnsi="Monaco" w:cs="Courier New"/>
          <w:sz w:val="21"/>
          <w:szCs w:val="21"/>
        </w:rPr>
        <w:t>indexes)</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DataGenerator</w:t>
      </w:r>
      <w:r w:rsidRPr="004A7BBD">
        <w:rPr>
          <w:rFonts w:ascii="Monaco" w:hAnsi="Monaco" w:cs="Courier New"/>
          <w:color w:val="055BE0"/>
          <w:sz w:val="21"/>
          <w:szCs w:val="21"/>
        </w:rPr>
        <w:t>.</w:t>
      </w:r>
      <w:r w:rsidRPr="004A7BBD">
        <w:rPr>
          <w:rFonts w:ascii="Monaco" w:hAnsi="Monaco" w:cs="Courier New"/>
          <w:color w:val="0000FF"/>
          <w:sz w:val="21"/>
          <w:szCs w:val="21"/>
        </w:rPr>
        <w:t>__len__</w:t>
      </w:r>
      <w:r w:rsidRPr="004A7BBD">
        <w:rPr>
          <w:rFonts w:ascii="Monaco" w:hAnsi="Monaco" w:cs="Courier New"/>
          <w:sz w:val="21"/>
          <w:szCs w:val="21"/>
        </w:rPr>
        <w:t xml:space="preserve"> </w:t>
      </w:r>
      <w:r w:rsidRPr="004A7BBD">
        <w:rPr>
          <w:rFonts w:ascii="Monaco" w:hAnsi="Monaco" w:cs="Courier New"/>
          <w:color w:val="055BE0"/>
          <w:sz w:val="21"/>
          <w:szCs w:val="21"/>
        </w:rPr>
        <w:t>=</w:t>
      </w:r>
      <w:r w:rsidRPr="004A7BBD">
        <w:rPr>
          <w:rFonts w:ascii="Monaco" w:hAnsi="Monaco" w:cs="Courier New"/>
          <w:sz w:val="21"/>
          <w:szCs w:val="21"/>
        </w:rPr>
        <w:t xml:space="preserve"> </w:t>
      </w:r>
      <w:r w:rsidRPr="004A7BBD">
        <w:rPr>
          <w:rFonts w:ascii="Monaco" w:hAnsi="Monaco" w:cs="Courier New"/>
          <w:color w:val="0000FF"/>
          <w:sz w:val="21"/>
          <w:szCs w:val="21"/>
        </w:rPr>
        <w:t>__len__</w:t>
      </w:r>
    </w:p>
    <w:p w:rsidR="004A7BBD" w:rsidRPr="004A7BBD" w:rsidRDefault="004A7BBD" w:rsidP="004A7BB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A7BBD">
        <w:rPr>
          <w:rFonts w:ascii="Monaco" w:hAnsi="Monaco" w:cs="Courier New"/>
          <w:sz w:val="21"/>
          <w:szCs w:val="21"/>
        </w:rPr>
        <w:t>DataGenerator</w:t>
      </w:r>
      <w:r w:rsidRPr="004A7BBD">
        <w:rPr>
          <w:rFonts w:ascii="Monaco" w:hAnsi="Monaco" w:cs="Courier New"/>
          <w:color w:val="055BE0"/>
          <w:sz w:val="21"/>
          <w:szCs w:val="21"/>
        </w:rPr>
        <w:t>.</w:t>
      </w:r>
      <w:r w:rsidRPr="004A7BBD">
        <w:rPr>
          <w:rFonts w:ascii="Monaco" w:hAnsi="Monaco" w:cs="Courier New"/>
          <w:sz w:val="21"/>
          <w:szCs w:val="21"/>
        </w:rPr>
        <w:t xml:space="preserve">on_epoch_end </w:t>
      </w:r>
      <w:r w:rsidRPr="004A7BBD">
        <w:rPr>
          <w:rFonts w:ascii="Monaco" w:hAnsi="Monaco" w:cs="Courier New"/>
          <w:color w:val="055BE0"/>
          <w:sz w:val="21"/>
          <w:szCs w:val="21"/>
        </w:rPr>
        <w:t>=</w:t>
      </w:r>
      <w:r w:rsidRPr="004A7BBD">
        <w:rPr>
          <w:rFonts w:ascii="Monaco" w:hAnsi="Monaco" w:cs="Courier New"/>
          <w:sz w:val="21"/>
          <w:szCs w:val="21"/>
        </w:rPr>
        <w:t xml:space="preserve"> on_epoch_end</w:t>
      </w:r>
    </w:p>
    <w:p w:rsidR="00793E62" w:rsidRDefault="00793E62" w:rsidP="00F11039">
      <w:pPr>
        <w:pStyle w:val="NormalPACKT"/>
        <w:rPr>
          <w:rFonts w:ascii="Calibri" w:hAnsi="Calibri" w:cs="Calibri"/>
          <w:shd w:val="clear" w:color="auto" w:fill="FFFFFF"/>
        </w:rPr>
      </w:pPr>
    </w:p>
    <w:p w:rsidR="00006E00" w:rsidRDefault="00006E00" w:rsidP="00006E00">
      <w:pPr>
        <w:pStyle w:val="NormalPACKT"/>
        <w:rPr>
          <w:rFonts w:ascii="Calibri" w:hAnsi="Calibri" w:cs="Calibri"/>
          <w:shd w:val="clear" w:color="auto" w:fill="FFFFFF"/>
          <w:lang w:val="en-GB"/>
        </w:rPr>
      </w:pPr>
      <w:r>
        <w:rPr>
          <w:rFonts w:ascii="Calibri" w:hAnsi="Calibri" w:cs="Calibri"/>
          <w:shd w:val="clear" w:color="auto" w:fill="FFFFFF"/>
          <w:lang w:val="en-GB"/>
        </w:rPr>
        <w:t>As usual, it is useful to visualise a few sample images</w:t>
      </w:r>
      <w:r w:rsidR="009F5FB2">
        <w:rPr>
          <w:rFonts w:ascii="Calibri" w:hAnsi="Calibri" w:cs="Calibri"/>
          <w:shd w:val="clear" w:color="auto" w:fill="FFFFFF"/>
          <w:lang w:val="en-GB"/>
        </w:rPr>
        <w:t xml:space="preserve"> – it can give us a feel for </w:t>
      </w:r>
      <w:r w:rsidR="00DE3F35">
        <w:rPr>
          <w:rFonts w:ascii="Calibri" w:hAnsi="Calibri" w:cs="Calibri"/>
          <w:shd w:val="clear" w:color="auto" w:fill="FFFFFF"/>
          <w:lang w:val="en-GB"/>
        </w:rPr>
        <w:t>the kind of augmentations that might be useful for our problem</w:t>
      </w:r>
      <w:r>
        <w:rPr>
          <w:rFonts w:ascii="Calibri" w:hAnsi="Calibri" w:cs="Calibri"/>
          <w:shd w:val="clear" w:color="auto" w:fill="FFFFFF"/>
          <w:lang w:val="en-GB"/>
        </w:rPr>
        <w:t>:</w:t>
      </w:r>
    </w:p>
    <w:p w:rsidR="00006E00" w:rsidRDefault="00006E00" w:rsidP="00006E00">
      <w:pPr>
        <w:pStyle w:val="NormalPACKT"/>
        <w:rPr>
          <w:rFonts w:ascii="Calibri" w:hAnsi="Calibri" w:cs="Calibri"/>
          <w:shd w:val="clear" w:color="auto" w:fill="FFFFFF"/>
          <w:lang w:val="en-GB"/>
        </w:rPr>
      </w:pPr>
    </w:p>
    <w:p w:rsidR="00006E00" w:rsidRDefault="00006E00" w:rsidP="00006E00">
      <w:pPr>
        <w:pStyle w:val="NormalPACKT"/>
        <w:jc w:val="center"/>
        <w:rPr>
          <w:rFonts w:ascii="Calibri" w:hAnsi="Calibri" w:cs="Calibri"/>
          <w:shd w:val="clear" w:color="auto" w:fill="FFFFFF"/>
          <w:lang w:val="en-GB"/>
        </w:rPr>
      </w:pPr>
      <w:r>
        <w:rPr>
          <w:rFonts w:ascii="Calibri" w:hAnsi="Calibri" w:cs="Calibri"/>
          <w:noProof/>
          <w:shd w:val="clear" w:color="auto" w:fill="FFFFFF"/>
          <w:lang w:val="it-IT" w:eastAsia="ja-JP"/>
        </w:rPr>
        <w:drawing>
          <wp:inline distT="0" distB="0" distL="0" distR="0">
            <wp:extent cx="5029200" cy="2549525"/>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2549525"/>
                    </a:xfrm>
                    <a:prstGeom prst="rect">
                      <a:avLst/>
                    </a:prstGeom>
                  </pic:spPr>
                </pic:pic>
              </a:graphicData>
            </a:graphic>
          </wp:inline>
        </w:drawing>
      </w:r>
    </w:p>
    <w:p w:rsidR="00006E00" w:rsidRPr="00C3462F" w:rsidRDefault="00006E00" w:rsidP="00006E00">
      <w:pPr>
        <w:pStyle w:val="FigureCaptionPACKT"/>
        <w:rPr>
          <w:rFonts w:ascii="Calibri" w:hAnsi="Calibri" w:cs="Calibri"/>
        </w:rPr>
      </w:pPr>
      <w:r w:rsidRPr="00C3462F">
        <w:rPr>
          <w:rFonts w:ascii="Calibri" w:hAnsi="Calibri" w:cs="Calibri"/>
        </w:rPr>
        <w:t>Figure 10.</w:t>
      </w:r>
      <w:r>
        <w:rPr>
          <w:rFonts w:ascii="Calibri" w:hAnsi="Calibri" w:cs="Calibri"/>
        </w:rPr>
        <w:t>12: Sample image visualizations</w:t>
      </w:r>
    </w:p>
    <w:p w:rsidR="00EC60C0" w:rsidRPr="00375D40" w:rsidRDefault="00EC60C0" w:rsidP="00585DA1">
      <w:pPr>
        <w:shd w:val="clear" w:color="auto" w:fill="FFFFFF"/>
        <w:spacing w:before="158" w:after="158"/>
        <w:textAlignment w:val="baseline"/>
        <w:rPr>
          <w:rFonts w:ascii="Arial" w:hAnsi="Arial" w:cs="Arial"/>
          <w:sz w:val="21"/>
          <w:szCs w:val="21"/>
          <w:lang w:val="en-US"/>
        </w:rPr>
      </w:pPr>
    </w:p>
    <w:p w:rsidR="008A73BB" w:rsidRPr="00E31C82" w:rsidRDefault="008A73BB" w:rsidP="008A73BB">
      <w:pPr>
        <w:spacing w:after="180"/>
        <w:rPr>
          <w:rFonts w:ascii="Calibri" w:hAnsi="Calibri" w:cs="Calibri"/>
        </w:rPr>
      </w:pPr>
      <w:r w:rsidRPr="00E31C82">
        <w:rPr>
          <w:rFonts w:ascii="Calibri" w:hAnsi="Calibri" w:cs="Calibri"/>
        </w:rPr>
        <w:t>The dataset provided by the competition organizers was rather moderate sized (less than four thousand images), so it is important to augment the it to a significant degree:</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random sized crop:</w:t>
      </w:r>
      <w:r w:rsidRPr="00E31C82">
        <w:rPr>
          <w:rFonts w:ascii="Calibri" w:hAnsi="Calibri" w:cs="Calibri"/>
        </w:rPr>
        <w:t> The model needs to be able to detect a wheat head regardless of how close or far away the head is to the camera; the crop method will takes a portion of the image and zooms in to create a new image with larger wheat heads.</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flip amd rotate</w:t>
      </w:r>
      <w:r w:rsidRPr="00E31C82">
        <w:rPr>
          <w:rFonts w:ascii="Calibri" w:hAnsi="Calibri" w:cs="Calibri"/>
        </w:rPr>
        <w:t>: The wheat heads can point in any direction. To create more examples of wheat heads pointing in different directions, the image will randomly be flipped both horizontally and vertically or rotated.</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hue saturation and brightness:</w:t>
      </w:r>
      <w:r w:rsidRPr="00E31C82">
        <w:rPr>
          <w:rFonts w:ascii="Calibri" w:hAnsi="Calibri" w:cs="Calibri"/>
        </w:rPr>
        <w:t> these are various methods that will alter the lighting of the image which will help to create different lighting scenarios. This helps as the test pictures are from various countries each with their own lighting levels.</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noise:</w:t>
      </w:r>
      <w:r w:rsidRPr="00E31C82">
        <w:rPr>
          <w:rFonts w:ascii="Calibri" w:hAnsi="Calibri" w:cs="Calibri"/>
        </w:rPr>
        <w:t> Some wheat heads aren't quite in focus. Adding some noise to the images helps to catch these wheat heads while also forcing the model to learn more abstract wheat head shapes.</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cutout</w:t>
      </w:r>
      <w:r w:rsidRPr="00E31C82">
        <w:rPr>
          <w:rFonts w:ascii="Calibri" w:hAnsi="Calibri" w:cs="Calibri"/>
        </w:rPr>
        <w:t>: randomly remove small squares of pixels in the image. This prevents the model simply memorizing certain wheat heads and instead forces it to learn the patterns that represent a wheat head.</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clahe:</w:t>
      </w:r>
      <w:r w:rsidRPr="00E31C82">
        <w:rPr>
          <w:rFonts w:ascii="Calibri" w:hAnsi="Calibri" w:cs="Calibri"/>
        </w:rPr>
        <w:t> In many images the wheat heads are a similar colour to the grass in the background making it tricky for the model to differentiate between them. CLAHE helps to exemplify the colour difference between the two.</w:t>
      </w:r>
    </w:p>
    <w:p w:rsidR="008A73BB" w:rsidRPr="00E31C82" w:rsidRDefault="008A73BB" w:rsidP="008A73BB">
      <w:pPr>
        <w:numPr>
          <w:ilvl w:val="0"/>
          <w:numId w:val="29"/>
        </w:numPr>
        <w:spacing w:before="100" w:beforeAutospacing="1" w:after="60"/>
        <w:rPr>
          <w:rFonts w:ascii="Calibri" w:hAnsi="Calibri" w:cs="Calibri"/>
        </w:rPr>
      </w:pPr>
      <w:r w:rsidRPr="00E31C82">
        <w:rPr>
          <w:rFonts w:ascii="Calibri" w:hAnsi="Calibri" w:cs="Calibri"/>
          <w:b/>
          <w:bCs/>
        </w:rPr>
        <w:t>grey scale:</w:t>
      </w:r>
      <w:r w:rsidRPr="00E31C82">
        <w:rPr>
          <w:rFonts w:ascii="Calibri" w:hAnsi="Calibri" w:cs="Calibri"/>
        </w:rPr>
        <w:t> By converting all images to grey scale the model is forced to ignore these tints making it much more effective at identifying wheat heads regardless of tint.</w:t>
      </w:r>
    </w:p>
    <w:p w:rsidR="00894515" w:rsidRDefault="00894515" w:rsidP="00F11039">
      <w:pPr>
        <w:pStyle w:val="NormalPACKT"/>
        <w:rPr>
          <w:rFonts w:ascii="Calibri" w:hAnsi="Calibri" w:cs="Calibri"/>
          <w:shd w:val="clear" w:color="auto" w:fill="FFFFFF"/>
        </w:rPr>
      </w:pP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DataGenerator</w:t>
      </w:r>
      <w:r w:rsidRPr="00027D35">
        <w:rPr>
          <w:rFonts w:ascii="Monaco" w:hAnsi="Monaco" w:cs="Courier New"/>
          <w:color w:val="055BE0"/>
          <w:sz w:val="21"/>
          <w:szCs w:val="21"/>
        </w:rPr>
        <w:t>.</w:t>
      </w:r>
      <w:r w:rsidRPr="00027D35">
        <w:rPr>
          <w:rFonts w:ascii="Monaco" w:hAnsi="Monaco" w:cs="Courier New"/>
          <w:sz w:val="21"/>
          <w:szCs w:val="21"/>
        </w:rPr>
        <w:t xml:space="preserve">train_augmentations </w:t>
      </w:r>
      <w:r w:rsidRPr="00027D35">
        <w:rPr>
          <w:rFonts w:ascii="Monaco" w:hAnsi="Monaco" w:cs="Courier New"/>
          <w:color w:val="055BE0"/>
          <w:sz w:val="21"/>
          <w:szCs w:val="21"/>
        </w:rPr>
        <w:t>=</w:t>
      </w: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Compose([</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RandomSizedCrop(</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min_max_height</w:t>
      </w:r>
      <w:r w:rsidRPr="00027D35">
        <w:rPr>
          <w:rFonts w:ascii="Monaco" w:hAnsi="Monaco" w:cs="Courier New"/>
          <w:color w:val="055BE0"/>
          <w:sz w:val="21"/>
          <w:szCs w:val="21"/>
        </w:rPr>
        <w:t>=</w:t>
      </w:r>
      <w:r w:rsidRPr="00027D35">
        <w:rPr>
          <w:rFonts w:ascii="Monaco" w:hAnsi="Monaco" w:cs="Courier New"/>
          <w:sz w:val="21"/>
          <w:szCs w:val="21"/>
        </w:rPr>
        <w:t>(</w:t>
      </w:r>
      <w:r w:rsidRPr="00027D35">
        <w:rPr>
          <w:rFonts w:ascii="Monaco" w:hAnsi="Monaco" w:cs="Courier New"/>
          <w:color w:val="666666"/>
          <w:sz w:val="21"/>
          <w:szCs w:val="21"/>
        </w:rPr>
        <w:t>200</w:t>
      </w:r>
      <w:r w:rsidRPr="00027D35">
        <w:rPr>
          <w:rFonts w:ascii="Monaco" w:hAnsi="Monaco" w:cs="Courier New"/>
          <w:sz w:val="21"/>
          <w:szCs w:val="21"/>
        </w:rPr>
        <w:t xml:space="preserve">, </w:t>
      </w:r>
      <w:r w:rsidRPr="00027D35">
        <w:rPr>
          <w:rFonts w:ascii="Monaco" w:hAnsi="Monaco" w:cs="Courier New"/>
          <w:color w:val="666666"/>
          <w:sz w:val="21"/>
          <w:szCs w:val="21"/>
        </w:rPr>
        <w:t>200</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height</w:t>
      </w:r>
      <w:r w:rsidRPr="00027D35">
        <w:rPr>
          <w:rFonts w:ascii="Monaco" w:hAnsi="Monaco" w:cs="Courier New"/>
          <w:color w:val="055BE0"/>
          <w:sz w:val="21"/>
          <w:szCs w:val="21"/>
        </w:rPr>
        <w:t>=</w:t>
      </w:r>
      <w:r w:rsidRPr="00027D35">
        <w:rPr>
          <w:rFonts w:ascii="Monaco" w:hAnsi="Monaco" w:cs="Courier New"/>
          <w:color w:val="666666"/>
          <w:sz w:val="21"/>
          <w:szCs w:val="21"/>
        </w:rPr>
        <w:t>256</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width</w:t>
      </w:r>
      <w:r w:rsidRPr="00027D35">
        <w:rPr>
          <w:rFonts w:ascii="Monaco" w:hAnsi="Monaco" w:cs="Courier New"/>
          <w:color w:val="055BE0"/>
          <w:sz w:val="21"/>
          <w:szCs w:val="21"/>
        </w:rPr>
        <w:t>=</w:t>
      </w:r>
      <w:r w:rsidRPr="00027D35">
        <w:rPr>
          <w:rFonts w:ascii="Monaco" w:hAnsi="Monaco" w:cs="Courier New"/>
          <w:color w:val="666666"/>
          <w:sz w:val="21"/>
          <w:szCs w:val="21"/>
        </w:rPr>
        <w:t>256</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p</w:t>
      </w:r>
      <w:r w:rsidRPr="00027D35">
        <w:rPr>
          <w:rFonts w:ascii="Monaco" w:hAnsi="Monaco" w:cs="Courier New"/>
          <w:color w:val="055BE0"/>
          <w:sz w:val="21"/>
          <w:szCs w:val="21"/>
        </w:rPr>
        <w:t>=</w:t>
      </w:r>
      <w:r w:rsidRPr="00027D35">
        <w:rPr>
          <w:rFonts w:ascii="Monaco" w:hAnsi="Monaco" w:cs="Courier New"/>
          <w:color w:val="666666"/>
          <w:sz w:val="21"/>
          <w:szCs w:val="21"/>
        </w:rPr>
        <w:t>0.8</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OneOf([</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Flip(),</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RandomRotate90(),</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OneOf([</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HueSaturationValue(),</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RandomBrightnessContrast()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OneOf([</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GaussNoise(),</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GlassBlur(),</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ISONoise(),</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MultiplicativeNoise(),</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p</w:t>
      </w:r>
      <w:r w:rsidRPr="00027D35">
        <w:rPr>
          <w:rFonts w:ascii="Monaco" w:hAnsi="Monaco" w:cs="Courier New"/>
          <w:color w:val="055BE0"/>
          <w:sz w:val="21"/>
          <w:szCs w:val="21"/>
        </w:rPr>
        <w:t>=</w:t>
      </w:r>
      <w:r w:rsidRPr="00027D35">
        <w:rPr>
          <w:rFonts w:ascii="Monaco" w:hAnsi="Monaco" w:cs="Courier New"/>
          <w:color w:val="666666"/>
          <w:sz w:val="21"/>
          <w:szCs w:val="21"/>
        </w:rPr>
        <w:t>0.5</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Cutout(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num_holes</w:t>
      </w:r>
      <w:r w:rsidRPr="00027D35">
        <w:rPr>
          <w:rFonts w:ascii="Monaco" w:hAnsi="Monaco" w:cs="Courier New"/>
          <w:color w:val="055BE0"/>
          <w:sz w:val="21"/>
          <w:szCs w:val="21"/>
        </w:rPr>
        <w:t>=</w:t>
      </w:r>
      <w:r w:rsidRPr="00027D35">
        <w:rPr>
          <w:rFonts w:ascii="Monaco" w:hAnsi="Monaco" w:cs="Courier New"/>
          <w:color w:val="666666"/>
          <w:sz w:val="21"/>
          <w:szCs w:val="21"/>
        </w:rPr>
        <w:t>8</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max_h_size</w:t>
      </w:r>
      <w:r w:rsidRPr="00027D35">
        <w:rPr>
          <w:rFonts w:ascii="Monaco" w:hAnsi="Monaco" w:cs="Courier New"/>
          <w:color w:val="055BE0"/>
          <w:sz w:val="21"/>
          <w:szCs w:val="21"/>
        </w:rPr>
        <w:t>=</w:t>
      </w:r>
      <w:r w:rsidRPr="00027D35">
        <w:rPr>
          <w:rFonts w:ascii="Monaco" w:hAnsi="Monaco" w:cs="Courier New"/>
          <w:color w:val="666666"/>
          <w:sz w:val="21"/>
          <w:szCs w:val="21"/>
        </w:rPr>
        <w:t>16</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max_w_size</w:t>
      </w:r>
      <w:r w:rsidRPr="00027D35">
        <w:rPr>
          <w:rFonts w:ascii="Monaco" w:hAnsi="Monaco" w:cs="Courier New"/>
          <w:color w:val="055BE0"/>
          <w:sz w:val="21"/>
          <w:szCs w:val="21"/>
        </w:rPr>
        <w:t>=</w:t>
      </w:r>
      <w:r w:rsidRPr="00027D35">
        <w:rPr>
          <w:rFonts w:ascii="Monaco" w:hAnsi="Monaco" w:cs="Courier New"/>
          <w:color w:val="666666"/>
          <w:sz w:val="21"/>
          <w:szCs w:val="21"/>
        </w:rPr>
        <w:t>16</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fill_value</w:t>
      </w:r>
      <w:r w:rsidRPr="00027D35">
        <w:rPr>
          <w:rFonts w:ascii="Monaco" w:hAnsi="Monaco" w:cs="Courier New"/>
          <w:color w:val="055BE0"/>
          <w:sz w:val="21"/>
          <w:szCs w:val="21"/>
        </w:rPr>
        <w:t>=</w:t>
      </w:r>
      <w:r w:rsidRPr="00027D35">
        <w:rPr>
          <w:rFonts w:ascii="Monaco" w:hAnsi="Monaco" w:cs="Courier New"/>
          <w:color w:val="666666"/>
          <w:sz w:val="21"/>
          <w:szCs w:val="21"/>
        </w:rPr>
        <w:t>0</w:t>
      </w: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p</w:t>
      </w:r>
      <w:r w:rsidRPr="00027D35">
        <w:rPr>
          <w:rFonts w:ascii="Monaco" w:hAnsi="Monaco" w:cs="Courier New"/>
          <w:color w:val="055BE0"/>
          <w:sz w:val="21"/>
          <w:szCs w:val="21"/>
        </w:rPr>
        <w:t>=</w:t>
      </w:r>
      <w:r w:rsidRPr="00027D35">
        <w:rPr>
          <w:rFonts w:ascii="Monaco" w:hAnsi="Monaco" w:cs="Courier New"/>
          <w:color w:val="666666"/>
          <w:sz w:val="21"/>
          <w:szCs w:val="21"/>
        </w:rPr>
        <w:t>0.5</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CLAHE(p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ToGray(p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 </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bbox_params</w:t>
      </w:r>
      <w:r w:rsidRPr="00027D35">
        <w:rPr>
          <w:rFonts w:ascii="Monaco" w:hAnsi="Monaco" w:cs="Courier New"/>
          <w:color w:val="055BE0"/>
          <w:sz w:val="21"/>
          <w:szCs w:val="21"/>
        </w:rPr>
        <w:t>=</w:t>
      </w:r>
      <w:r w:rsidRPr="00027D35">
        <w:rPr>
          <w:rFonts w:ascii="Monaco" w:hAnsi="Monaco" w:cs="Courier New"/>
          <w:sz w:val="21"/>
          <w:szCs w:val="21"/>
        </w:rPr>
        <w:t>{</w:t>
      </w:r>
      <w:r w:rsidRPr="00027D35">
        <w:rPr>
          <w:rFonts w:ascii="Monaco" w:hAnsi="Monaco" w:cs="Courier New"/>
          <w:color w:val="BB2323"/>
          <w:sz w:val="21"/>
          <w:szCs w:val="21"/>
        </w:rPr>
        <w:t>'format'</w:t>
      </w:r>
      <w:r w:rsidRPr="00027D35">
        <w:rPr>
          <w:rFonts w:ascii="Monaco" w:hAnsi="Monaco" w:cs="Courier New"/>
          <w:sz w:val="21"/>
          <w:szCs w:val="21"/>
        </w:rPr>
        <w:t xml:space="preserve">: </w:t>
      </w:r>
      <w:r w:rsidRPr="00027D35">
        <w:rPr>
          <w:rFonts w:ascii="Monaco" w:hAnsi="Monaco" w:cs="Courier New"/>
          <w:color w:val="BB2323"/>
          <w:sz w:val="21"/>
          <w:szCs w:val="21"/>
        </w:rPr>
        <w:t>'coco'</w:t>
      </w:r>
      <w:r w:rsidRPr="00027D35">
        <w:rPr>
          <w:rFonts w:ascii="Monaco" w:hAnsi="Monaco" w:cs="Courier New"/>
          <w:sz w:val="21"/>
          <w:szCs w:val="21"/>
        </w:rPr>
        <w:t xml:space="preserve">, </w:t>
      </w:r>
      <w:r w:rsidRPr="00027D35">
        <w:rPr>
          <w:rFonts w:ascii="Monaco" w:hAnsi="Monaco" w:cs="Courier New"/>
          <w:color w:val="BB2323"/>
          <w:sz w:val="21"/>
          <w:szCs w:val="21"/>
        </w:rPr>
        <w:t>'label_fields'</w:t>
      </w:r>
      <w:r w:rsidRPr="00027D35">
        <w:rPr>
          <w:rFonts w:ascii="Monaco" w:hAnsi="Monaco" w:cs="Courier New"/>
          <w:sz w:val="21"/>
          <w:szCs w:val="21"/>
        </w:rPr>
        <w:t>: [</w:t>
      </w:r>
      <w:r w:rsidRPr="00027D35">
        <w:rPr>
          <w:rFonts w:ascii="Monaco" w:hAnsi="Monaco" w:cs="Courier New"/>
          <w:color w:val="BB2323"/>
          <w:sz w:val="21"/>
          <w:szCs w:val="21"/>
        </w:rPr>
        <w:t>'labels'</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DataGenerator</w:t>
      </w:r>
      <w:r w:rsidRPr="00027D35">
        <w:rPr>
          <w:rFonts w:ascii="Monaco" w:hAnsi="Monaco" w:cs="Courier New"/>
          <w:color w:val="055BE0"/>
          <w:sz w:val="21"/>
          <w:szCs w:val="21"/>
        </w:rPr>
        <w:t>.</w:t>
      </w:r>
      <w:r w:rsidRPr="00027D35">
        <w:rPr>
          <w:rFonts w:ascii="Monaco" w:hAnsi="Monaco" w:cs="Courier New"/>
          <w:sz w:val="21"/>
          <w:szCs w:val="21"/>
        </w:rPr>
        <w:t xml:space="preserve">val_augmentations </w:t>
      </w:r>
      <w:r w:rsidRPr="00027D35">
        <w:rPr>
          <w:rFonts w:ascii="Monaco" w:hAnsi="Monaco" w:cs="Courier New"/>
          <w:color w:val="055BE0"/>
          <w:sz w:val="21"/>
          <w:szCs w:val="21"/>
        </w:rPr>
        <w:t>=</w:t>
      </w: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Compose([</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CLAHE(p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 xml:space="preserve">    albu</w:t>
      </w:r>
      <w:r w:rsidRPr="00027D35">
        <w:rPr>
          <w:rFonts w:ascii="Monaco" w:hAnsi="Monaco" w:cs="Courier New"/>
          <w:color w:val="055BE0"/>
          <w:sz w:val="21"/>
          <w:szCs w:val="21"/>
        </w:rPr>
        <w:t>.</w:t>
      </w:r>
      <w:r w:rsidRPr="00027D35">
        <w:rPr>
          <w:rFonts w:ascii="Monaco" w:hAnsi="Monaco" w:cs="Courier New"/>
          <w:sz w:val="21"/>
          <w:szCs w:val="21"/>
        </w:rPr>
        <w:t>ToGray(p</w:t>
      </w:r>
      <w:r w:rsidRPr="00027D35">
        <w:rPr>
          <w:rFonts w:ascii="Monaco" w:hAnsi="Monaco" w:cs="Courier New"/>
          <w:color w:val="055BE0"/>
          <w:sz w:val="21"/>
          <w:szCs w:val="21"/>
        </w:rPr>
        <w:t>=</w:t>
      </w:r>
      <w:r w:rsidRPr="00027D35">
        <w:rPr>
          <w:rFonts w:ascii="Monaco" w:hAnsi="Monaco" w:cs="Courier New"/>
          <w:color w:val="666666"/>
          <w:sz w:val="21"/>
          <w:szCs w:val="21"/>
        </w:rPr>
        <w:t>1</w:t>
      </w:r>
      <w:r w:rsidRPr="00027D35">
        <w:rPr>
          <w:rFonts w:ascii="Monaco" w:hAnsi="Monaco" w:cs="Courier New"/>
          <w:sz w:val="21"/>
          <w:szCs w:val="21"/>
        </w:rPr>
        <w:t>),</w:t>
      </w:r>
    </w:p>
    <w:p w:rsidR="00027D35" w:rsidRPr="00027D35" w:rsidRDefault="00027D35" w:rsidP="00027D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27D35">
        <w:rPr>
          <w:rFonts w:ascii="Monaco" w:hAnsi="Monaco" w:cs="Courier New"/>
          <w:sz w:val="21"/>
          <w:szCs w:val="21"/>
        </w:rPr>
        <w:t>])</w:t>
      </w:r>
    </w:p>
    <w:p w:rsidR="008A73BB" w:rsidRDefault="008A73BB" w:rsidP="00F11039">
      <w:pPr>
        <w:pStyle w:val="NormalPACKT"/>
        <w:rPr>
          <w:rFonts w:ascii="Calibri" w:hAnsi="Calibri" w:cs="Calibri"/>
          <w:shd w:val="clear" w:color="auto" w:fill="FFFFFF"/>
        </w:rPr>
      </w:pPr>
    </w:p>
    <w:p w:rsidR="00C45461" w:rsidRPr="00DB1CF0" w:rsidRDefault="00C45461" w:rsidP="00023584">
      <w:pPr>
        <w:rPr>
          <w:rFonts w:ascii="Calibri" w:hAnsi="Calibri" w:cs="Calibri"/>
          <w:shd w:val="clear" w:color="auto" w:fill="FFFFFF"/>
          <w:lang w:val="en-US"/>
        </w:rPr>
      </w:pPr>
      <w:r w:rsidRPr="00DB1CF0">
        <w:rPr>
          <w:rFonts w:ascii="Calibri" w:hAnsi="Calibri" w:cs="Calibri"/>
          <w:shd w:val="clear" w:color="auto" w:fill="FFFFFF"/>
          <w:lang w:val="en-US"/>
        </w:rPr>
        <w:t>The two functions defined below load an image and its corresponding bounding boxes, taking image id as argument</w:t>
      </w:r>
      <w:r w:rsidR="003B24C7" w:rsidRPr="00DB1CF0">
        <w:rPr>
          <w:rFonts w:ascii="Calibri" w:hAnsi="Calibri" w:cs="Calibri"/>
          <w:shd w:val="clear" w:color="auto" w:fill="FFFFFF"/>
          <w:lang w:val="en-US"/>
        </w:rPr>
        <w:t xml:space="preserve">; in </w:t>
      </w:r>
      <w:r w:rsidR="00DB1CF0" w:rsidRPr="00DB1CF0">
        <w:rPr>
          <w:rFonts w:ascii="Calibri" w:hAnsi="Calibri" w:cs="Calibri"/>
          <w:shd w:val="clear" w:color="auto" w:fill="FFFFFF"/>
          <w:lang w:val="en-US"/>
        </w:rPr>
        <w:t>addition,</w:t>
      </w:r>
      <w:r w:rsidR="003B24C7" w:rsidRPr="00DB1CF0">
        <w:rPr>
          <w:rFonts w:ascii="Calibri" w:hAnsi="Calibri" w:cs="Calibri"/>
          <w:shd w:val="clear" w:color="auto" w:fill="FFFFFF"/>
          <w:lang w:val="en-US"/>
        </w:rPr>
        <w:t xml:space="preserve"> augmentations are performed, and bounding boxes resized.</w:t>
      </w:r>
    </w:p>
    <w:p w:rsidR="00A45B39" w:rsidRPr="0089073B" w:rsidRDefault="00A45B39" w:rsidP="00F11039">
      <w:pPr>
        <w:pStyle w:val="NormalPACKT"/>
        <w:rPr>
          <w:rFonts w:ascii="Calibri" w:hAnsi="Calibri" w:cs="Calibri"/>
          <w:shd w:val="clear" w:color="auto" w:fill="FFFFFF"/>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w:t>
      </w:r>
      <w:r w:rsidRPr="00C45461">
        <w:rPr>
          <w:rFonts w:ascii="Monaco" w:hAnsi="Monaco" w:cs="Courier New"/>
          <w:color w:val="0000FF"/>
          <w:sz w:val="21"/>
          <w:szCs w:val="21"/>
        </w:rPr>
        <w:t>__getitem__</w:t>
      </w:r>
      <w:r w:rsidRPr="00C45461">
        <w:rPr>
          <w:rFonts w:ascii="Monaco" w:hAnsi="Monaco" w:cs="Courier New"/>
          <w:sz w:val="21"/>
          <w:szCs w:val="21"/>
        </w:rPr>
        <w:t>(</w:t>
      </w:r>
      <w:r w:rsidRPr="00C45461">
        <w:rPr>
          <w:rFonts w:ascii="Monaco" w:hAnsi="Monaco" w:cs="Courier New"/>
          <w:color w:val="008000"/>
          <w:sz w:val="21"/>
          <w:szCs w:val="21"/>
        </w:rPr>
        <w:t>self</w:t>
      </w:r>
      <w:r w:rsidRPr="00C45461">
        <w:rPr>
          <w:rFonts w:ascii="Monaco" w:hAnsi="Monaco" w:cs="Courier New"/>
          <w:sz w:val="21"/>
          <w:szCs w:val="21"/>
        </w:rPr>
        <w:t>, index):</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indexes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indexes[index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batch_size:(index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666666"/>
          <w:sz w:val="21"/>
          <w:szCs w:val="21"/>
        </w:rPr>
        <w:t>1</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batch_size]</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batch_ids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image_ids[i] </w:t>
      </w:r>
      <w:r w:rsidRPr="00C45461">
        <w:rPr>
          <w:rFonts w:ascii="Monaco" w:hAnsi="Monaco" w:cs="Courier New"/>
          <w:color w:val="007B00"/>
          <w:sz w:val="21"/>
          <w:szCs w:val="21"/>
        </w:rPr>
        <w:t>for</w:t>
      </w:r>
      <w:r w:rsidRPr="00C45461">
        <w:rPr>
          <w:rFonts w:ascii="Monaco" w:hAnsi="Monaco" w:cs="Courier New"/>
          <w:sz w:val="21"/>
          <w:szCs w:val="21"/>
        </w:rPr>
        <w:t xml:space="preserve"> i </w:t>
      </w:r>
      <w:r w:rsidRPr="00C45461">
        <w:rPr>
          <w:rFonts w:ascii="Monaco" w:hAnsi="Monaco" w:cs="Courier New"/>
          <w:b/>
          <w:bCs/>
          <w:color w:val="AA22FF"/>
          <w:sz w:val="21"/>
          <w:szCs w:val="21"/>
        </w:rPr>
        <w:t>in</w:t>
      </w:r>
      <w:r w:rsidRPr="00C45461">
        <w:rPr>
          <w:rFonts w:ascii="Monaco" w:hAnsi="Monaco" w:cs="Courier New"/>
          <w:sz w:val="21"/>
          <w:szCs w:val="21"/>
        </w:rPr>
        <w:t xml:space="preserve"> indexes]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X, y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__data_generation(batch_ids)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X, y</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__data_generation(</w:t>
      </w:r>
      <w:r w:rsidRPr="00C45461">
        <w:rPr>
          <w:rFonts w:ascii="Monaco" w:hAnsi="Monaco" w:cs="Courier New"/>
          <w:color w:val="008000"/>
          <w:sz w:val="21"/>
          <w:szCs w:val="21"/>
        </w:rPr>
        <w:t>self</w:t>
      </w:r>
      <w:r w:rsidRPr="00C45461">
        <w:rPr>
          <w:rFonts w:ascii="Monaco" w:hAnsi="Monaco" w:cs="Courier New"/>
          <w:sz w:val="21"/>
          <w:szCs w:val="21"/>
        </w:rPr>
        <w:t>, batch_ids):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X, y </w:t>
      </w:r>
      <w:r w:rsidRPr="00C45461">
        <w:rPr>
          <w:rFonts w:ascii="Monaco" w:hAnsi="Monaco" w:cs="Courier New"/>
          <w:color w:val="055BE0"/>
          <w:sz w:val="21"/>
          <w:szCs w:val="21"/>
        </w:rPr>
        <w:t>=</w:t>
      </w:r>
      <w:r w:rsidRPr="00C45461">
        <w:rPr>
          <w:rFonts w:ascii="Monaco" w:hAnsi="Monaco" w:cs="Courier New"/>
          <w:sz w:val="21"/>
          <w:szCs w:val="21"/>
        </w:rPr>
        <w:t xml:space="preserve"> [], []</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i/>
          <w:iCs/>
          <w:sz w:val="21"/>
          <w:szCs w:val="21"/>
        </w:rPr>
        <w:t># Generate data</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for</w:t>
      </w:r>
      <w:r w:rsidRPr="00C45461">
        <w:rPr>
          <w:rFonts w:ascii="Monaco" w:hAnsi="Monaco" w:cs="Courier New"/>
          <w:sz w:val="21"/>
          <w:szCs w:val="21"/>
        </w:rPr>
        <w:t xml:space="preserve"> i, image_id </w:t>
      </w:r>
      <w:r w:rsidRPr="00C45461">
        <w:rPr>
          <w:rFonts w:ascii="Monaco" w:hAnsi="Monaco" w:cs="Courier New"/>
          <w:b/>
          <w:bCs/>
          <w:color w:val="AA22FF"/>
          <w:sz w:val="21"/>
          <w:szCs w:val="21"/>
        </w:rPr>
        <w:t>in</w:t>
      </w:r>
      <w:r w:rsidRPr="00C45461">
        <w:rPr>
          <w:rFonts w:ascii="Monaco" w:hAnsi="Monaco" w:cs="Courier New"/>
          <w:sz w:val="21"/>
          <w:szCs w:val="21"/>
        </w:rPr>
        <w:t xml:space="preserve"> </w:t>
      </w:r>
      <w:r w:rsidRPr="00C45461">
        <w:rPr>
          <w:rFonts w:ascii="Monaco" w:hAnsi="Monaco" w:cs="Courier New"/>
          <w:color w:val="008000"/>
          <w:sz w:val="21"/>
          <w:szCs w:val="21"/>
        </w:rPr>
        <w:t>enumerate</w:t>
      </w:r>
      <w:r w:rsidRPr="00C45461">
        <w:rPr>
          <w:rFonts w:ascii="Monaco" w:hAnsi="Monaco" w:cs="Courier New"/>
          <w:sz w:val="21"/>
          <w:szCs w:val="21"/>
        </w:rPr>
        <w:t>(batch_ids):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pixels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image_pixels[image_id]</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labels[image_id]</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if</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 xml:space="preserve">augment:     </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pixels,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augment_image(pixels, bboxes)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else</w:t>
      </w:r>
      <w:r w:rsidRPr="00C45461">
        <w:rPr>
          <w:rFonts w:ascii="Monaco" w:hAnsi="Monaco" w:cs="Courier New"/>
          <w:sz w:val="21"/>
          <w:szCs w:val="21"/>
        </w:rPr>
        <w:t>:</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pixels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contrast_image(pixels)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form_label_grid(bboxes)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X</w:t>
      </w:r>
      <w:r w:rsidRPr="00C45461">
        <w:rPr>
          <w:rFonts w:ascii="Monaco" w:hAnsi="Monaco" w:cs="Courier New"/>
          <w:color w:val="055BE0"/>
          <w:sz w:val="21"/>
          <w:szCs w:val="21"/>
        </w:rPr>
        <w:t>.</w:t>
      </w:r>
      <w:r w:rsidRPr="00C45461">
        <w:rPr>
          <w:rFonts w:ascii="Monaco" w:hAnsi="Monaco" w:cs="Courier New"/>
          <w:sz w:val="21"/>
          <w:szCs w:val="21"/>
        </w:rPr>
        <w:t>append(pixels)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y</w:t>
      </w:r>
      <w:r w:rsidRPr="00C45461">
        <w:rPr>
          <w:rFonts w:ascii="Monaco" w:hAnsi="Monaco" w:cs="Courier New"/>
          <w:color w:val="055BE0"/>
          <w:sz w:val="21"/>
          <w:szCs w:val="21"/>
        </w:rPr>
        <w:t>.</w:t>
      </w:r>
      <w:r w:rsidRPr="00C45461">
        <w:rPr>
          <w:rFonts w:ascii="Monaco" w:hAnsi="Monaco" w:cs="Courier New"/>
          <w:sz w:val="21"/>
          <w:szCs w:val="21"/>
        </w:rPr>
        <w:t>append(bboxes)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array(X), np</w:t>
      </w:r>
      <w:r w:rsidRPr="00C45461">
        <w:rPr>
          <w:rFonts w:ascii="Monaco" w:hAnsi="Monaco" w:cs="Courier New"/>
          <w:color w:val="055BE0"/>
          <w:sz w:val="21"/>
          <w:szCs w:val="21"/>
        </w:rPr>
        <w:t>.</w:t>
      </w:r>
      <w:r w:rsidRPr="00C45461">
        <w:rPr>
          <w:rFonts w:ascii="Monaco" w:hAnsi="Monaco" w:cs="Courier New"/>
          <w:sz w:val="21"/>
          <w:szCs w:val="21"/>
        </w:rPr>
        <w:t>array(y)</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augment_image(</w:t>
      </w:r>
      <w:r w:rsidRPr="00C45461">
        <w:rPr>
          <w:rFonts w:ascii="Monaco" w:hAnsi="Monaco" w:cs="Courier New"/>
          <w:color w:val="008000"/>
          <w:sz w:val="21"/>
          <w:szCs w:val="21"/>
        </w:rPr>
        <w:t>self</w:t>
      </w:r>
      <w:r w:rsidRPr="00C45461">
        <w:rPr>
          <w:rFonts w:ascii="Monaco" w:hAnsi="Monaco" w:cs="Courier New"/>
          <w:sz w:val="21"/>
          <w:szCs w:val="21"/>
        </w:rPr>
        <w:t>, pixels, bboxes):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bbox_labels </w:t>
      </w:r>
      <w:r w:rsidRPr="00C45461">
        <w:rPr>
          <w:rFonts w:ascii="Monaco" w:hAnsi="Monaco" w:cs="Courier New"/>
          <w:color w:val="055BE0"/>
          <w:sz w:val="21"/>
          <w:szCs w:val="21"/>
        </w:rPr>
        <w:t>=</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ones(</w:t>
      </w:r>
      <w:r w:rsidRPr="00C45461">
        <w:rPr>
          <w:rFonts w:ascii="Monaco" w:hAnsi="Monaco" w:cs="Courier New"/>
          <w:color w:val="008000"/>
          <w:sz w:val="21"/>
          <w:szCs w:val="21"/>
        </w:rPr>
        <w:t>len</w:t>
      </w:r>
      <w:r w:rsidRPr="00C45461">
        <w:rPr>
          <w:rFonts w:ascii="Monaco" w:hAnsi="Monaco" w:cs="Courier New"/>
          <w:sz w:val="21"/>
          <w:szCs w:val="21"/>
        </w:rPr>
        <w:t>(bboxes))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aug_result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train_augmentations(image</w:t>
      </w:r>
      <w:r w:rsidRPr="00C45461">
        <w:rPr>
          <w:rFonts w:ascii="Monaco" w:hAnsi="Monaco" w:cs="Courier New"/>
          <w:color w:val="055BE0"/>
          <w:sz w:val="21"/>
          <w:szCs w:val="21"/>
        </w:rPr>
        <w:t>=</w:t>
      </w:r>
      <w:r w:rsidRPr="00C45461">
        <w:rPr>
          <w:rFonts w:ascii="Monaco" w:hAnsi="Monaco" w:cs="Courier New"/>
          <w:sz w:val="21"/>
          <w:szCs w:val="21"/>
        </w:rPr>
        <w:t>pixels, bboxes</w:t>
      </w:r>
      <w:r w:rsidRPr="00C45461">
        <w:rPr>
          <w:rFonts w:ascii="Monaco" w:hAnsi="Monaco" w:cs="Courier New"/>
          <w:color w:val="055BE0"/>
          <w:sz w:val="21"/>
          <w:szCs w:val="21"/>
        </w:rPr>
        <w:t>=</w:t>
      </w:r>
      <w:r w:rsidRPr="00C45461">
        <w:rPr>
          <w:rFonts w:ascii="Monaco" w:hAnsi="Monaco" w:cs="Courier New"/>
          <w:sz w:val="21"/>
          <w:szCs w:val="21"/>
        </w:rPr>
        <w:t>bboxes, labels</w:t>
      </w:r>
      <w:r w:rsidRPr="00C45461">
        <w:rPr>
          <w:rFonts w:ascii="Monaco" w:hAnsi="Monaco" w:cs="Courier New"/>
          <w:color w:val="055BE0"/>
          <w:sz w:val="21"/>
          <w:szCs w:val="21"/>
        </w:rPr>
        <w:t>=</w:t>
      </w:r>
      <w:r w:rsidRPr="00C45461">
        <w:rPr>
          <w:rFonts w:ascii="Monaco" w:hAnsi="Monaco" w:cs="Courier New"/>
          <w:sz w:val="21"/>
          <w:szCs w:val="21"/>
        </w:rPr>
        <w:t>bbox_labels)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bboxes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form_label_grid(aug_result[</w:t>
      </w:r>
      <w:r w:rsidRPr="00C45461">
        <w:rPr>
          <w:rFonts w:ascii="Monaco" w:hAnsi="Monaco" w:cs="Courier New"/>
          <w:color w:val="BB2323"/>
          <w:sz w:val="21"/>
          <w:szCs w:val="21"/>
        </w:rPr>
        <w:t>'bboxes'</w:t>
      </w:r>
      <w:r w:rsidRPr="00C45461">
        <w:rPr>
          <w:rFonts w:ascii="Monaco" w:hAnsi="Monaco" w:cs="Courier New"/>
          <w:sz w:val="21"/>
          <w:szCs w:val="21"/>
        </w:rPr>
        <w:t>])</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9B2E8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en-US"/>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array(aug_result[</w:t>
      </w:r>
      <w:r w:rsidRPr="00C45461">
        <w:rPr>
          <w:rFonts w:ascii="Monaco" w:hAnsi="Monaco" w:cs="Courier New"/>
          <w:color w:val="BB2323"/>
          <w:sz w:val="21"/>
          <w:szCs w:val="21"/>
        </w:rPr>
        <w:t>'image'</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666666"/>
          <w:sz w:val="21"/>
          <w:szCs w:val="21"/>
        </w:rPr>
        <w:t>255</w:t>
      </w:r>
      <w:r w:rsidRPr="00C45461">
        <w:rPr>
          <w:rFonts w:ascii="Monaco" w:hAnsi="Monaco" w:cs="Courier New"/>
          <w:sz w:val="21"/>
          <w:szCs w:val="21"/>
        </w:rPr>
        <w:t>, bboxes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color w:val="007B00"/>
          <w:sz w:val="21"/>
          <w:szCs w:val="21"/>
        </w:rPr>
        <w:t>def</w:t>
      </w:r>
      <w:r w:rsidRPr="00C45461">
        <w:rPr>
          <w:rFonts w:ascii="Monaco" w:hAnsi="Monaco" w:cs="Courier New"/>
          <w:sz w:val="21"/>
          <w:szCs w:val="21"/>
        </w:rPr>
        <w:t xml:space="preserve"> contrast_image(</w:t>
      </w:r>
      <w:r w:rsidRPr="00C45461">
        <w:rPr>
          <w:rFonts w:ascii="Monaco" w:hAnsi="Monaco" w:cs="Courier New"/>
          <w:color w:val="008000"/>
          <w:sz w:val="21"/>
          <w:szCs w:val="21"/>
        </w:rPr>
        <w:t>self</w:t>
      </w:r>
      <w:r w:rsidRPr="00C45461">
        <w:rPr>
          <w:rFonts w:ascii="Monaco" w:hAnsi="Monaco" w:cs="Courier New"/>
          <w:sz w:val="21"/>
          <w:szCs w:val="21"/>
        </w:rPr>
        <w:t xml:space="preserve">, pixels):        </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aug_result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8000"/>
          <w:sz w:val="21"/>
          <w:szCs w:val="21"/>
        </w:rPr>
        <w:t>self</w:t>
      </w:r>
      <w:r w:rsidRPr="00C45461">
        <w:rPr>
          <w:rFonts w:ascii="Monaco" w:hAnsi="Monaco" w:cs="Courier New"/>
          <w:color w:val="055BE0"/>
          <w:sz w:val="21"/>
          <w:szCs w:val="21"/>
        </w:rPr>
        <w:t>.</w:t>
      </w:r>
      <w:r w:rsidRPr="00C45461">
        <w:rPr>
          <w:rFonts w:ascii="Monaco" w:hAnsi="Monaco" w:cs="Courier New"/>
          <w:sz w:val="21"/>
          <w:szCs w:val="21"/>
        </w:rPr>
        <w:t>val_augmentations(image</w:t>
      </w:r>
      <w:r w:rsidRPr="00C45461">
        <w:rPr>
          <w:rFonts w:ascii="Monaco" w:hAnsi="Monaco" w:cs="Courier New"/>
          <w:color w:val="055BE0"/>
          <w:sz w:val="21"/>
          <w:szCs w:val="21"/>
        </w:rPr>
        <w:t>=</w:t>
      </w:r>
      <w:r w:rsidRPr="00C45461">
        <w:rPr>
          <w:rFonts w:ascii="Monaco" w:hAnsi="Monaco" w:cs="Courier New"/>
          <w:sz w:val="21"/>
          <w:szCs w:val="21"/>
        </w:rPr>
        <w:t>pixels)</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 xml:space="preserve">    </w:t>
      </w:r>
      <w:r w:rsidRPr="00C45461">
        <w:rPr>
          <w:rFonts w:ascii="Monaco" w:hAnsi="Monaco" w:cs="Courier New"/>
          <w:color w:val="007B00"/>
          <w:sz w:val="21"/>
          <w:szCs w:val="21"/>
        </w:rPr>
        <w:t>return</w:t>
      </w:r>
      <w:r w:rsidRPr="00C45461">
        <w:rPr>
          <w:rFonts w:ascii="Monaco" w:hAnsi="Monaco" w:cs="Courier New"/>
          <w:sz w:val="21"/>
          <w:szCs w:val="21"/>
        </w:rPr>
        <w:t xml:space="preserve"> np</w:t>
      </w:r>
      <w:r w:rsidRPr="00C45461">
        <w:rPr>
          <w:rFonts w:ascii="Monaco" w:hAnsi="Monaco" w:cs="Courier New"/>
          <w:color w:val="055BE0"/>
          <w:sz w:val="21"/>
          <w:szCs w:val="21"/>
        </w:rPr>
        <w:t>.</w:t>
      </w:r>
      <w:r w:rsidRPr="00C45461">
        <w:rPr>
          <w:rFonts w:ascii="Monaco" w:hAnsi="Monaco" w:cs="Courier New"/>
          <w:sz w:val="21"/>
          <w:szCs w:val="21"/>
        </w:rPr>
        <w:t>array(aug_result[</w:t>
      </w:r>
      <w:r w:rsidRPr="00C45461">
        <w:rPr>
          <w:rFonts w:ascii="Monaco" w:hAnsi="Monaco" w:cs="Courier New"/>
          <w:color w:val="BB2323"/>
          <w:sz w:val="21"/>
          <w:szCs w:val="21"/>
        </w:rPr>
        <w:t>'image'</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666666"/>
          <w:sz w:val="21"/>
          <w:szCs w:val="21"/>
        </w:rPr>
        <w:t>255</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color w:val="0000FF"/>
          <w:sz w:val="21"/>
          <w:szCs w:val="21"/>
        </w:rPr>
        <w:t>__getitem__</w:t>
      </w:r>
      <w:r w:rsidRPr="00C45461">
        <w:rPr>
          <w:rFonts w:ascii="Monaco" w:hAnsi="Monaco" w:cs="Courier New"/>
          <w:sz w:val="21"/>
          <w:szCs w:val="21"/>
        </w:rPr>
        <w:t xml:space="preserve"> </w:t>
      </w:r>
      <w:r w:rsidRPr="00C45461">
        <w:rPr>
          <w:rFonts w:ascii="Monaco" w:hAnsi="Monaco" w:cs="Courier New"/>
          <w:color w:val="055BE0"/>
          <w:sz w:val="21"/>
          <w:szCs w:val="21"/>
        </w:rPr>
        <w:t>=</w:t>
      </w:r>
      <w:r w:rsidRPr="00C45461">
        <w:rPr>
          <w:rFonts w:ascii="Monaco" w:hAnsi="Monaco" w:cs="Courier New"/>
          <w:sz w:val="21"/>
          <w:szCs w:val="21"/>
        </w:rPr>
        <w:t xml:space="preserve"> </w:t>
      </w:r>
      <w:r w:rsidRPr="00C45461">
        <w:rPr>
          <w:rFonts w:ascii="Monaco" w:hAnsi="Monaco" w:cs="Courier New"/>
          <w:color w:val="0000FF"/>
          <w:sz w:val="21"/>
          <w:szCs w:val="21"/>
        </w:rPr>
        <w:t>__getitem__</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sz w:val="21"/>
          <w:szCs w:val="21"/>
        </w:rPr>
        <w:t xml:space="preserve">__data_generation </w:t>
      </w:r>
      <w:r w:rsidRPr="00C45461">
        <w:rPr>
          <w:rFonts w:ascii="Monaco" w:hAnsi="Monaco" w:cs="Courier New"/>
          <w:color w:val="055BE0"/>
          <w:sz w:val="21"/>
          <w:szCs w:val="21"/>
        </w:rPr>
        <w:t>=</w:t>
      </w:r>
      <w:r w:rsidRPr="00C45461">
        <w:rPr>
          <w:rFonts w:ascii="Monaco" w:hAnsi="Monaco" w:cs="Courier New"/>
          <w:sz w:val="21"/>
          <w:szCs w:val="21"/>
        </w:rPr>
        <w:t xml:space="preserve"> __data_generation</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sz w:val="21"/>
          <w:szCs w:val="21"/>
        </w:rPr>
        <w:t xml:space="preserve">augment_image </w:t>
      </w:r>
      <w:r w:rsidRPr="00C45461">
        <w:rPr>
          <w:rFonts w:ascii="Monaco" w:hAnsi="Monaco" w:cs="Courier New"/>
          <w:color w:val="055BE0"/>
          <w:sz w:val="21"/>
          <w:szCs w:val="21"/>
        </w:rPr>
        <w:t>=</w:t>
      </w:r>
      <w:r w:rsidRPr="00C45461">
        <w:rPr>
          <w:rFonts w:ascii="Monaco" w:hAnsi="Monaco" w:cs="Courier New"/>
          <w:sz w:val="21"/>
          <w:szCs w:val="21"/>
        </w:rPr>
        <w:t xml:space="preserve"> augment_image</w:t>
      </w:r>
    </w:p>
    <w:p w:rsidR="00C45461" w:rsidRPr="00C45461" w:rsidRDefault="00C45461" w:rsidP="00C45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45461">
        <w:rPr>
          <w:rFonts w:ascii="Monaco" w:hAnsi="Monaco" w:cs="Courier New"/>
          <w:sz w:val="21"/>
          <w:szCs w:val="21"/>
        </w:rPr>
        <w:t>DataGenerator</w:t>
      </w:r>
      <w:r w:rsidRPr="00C45461">
        <w:rPr>
          <w:rFonts w:ascii="Monaco" w:hAnsi="Monaco" w:cs="Courier New"/>
          <w:color w:val="055BE0"/>
          <w:sz w:val="21"/>
          <w:szCs w:val="21"/>
        </w:rPr>
        <w:t>.</w:t>
      </w:r>
      <w:r w:rsidRPr="00C45461">
        <w:rPr>
          <w:rFonts w:ascii="Monaco" w:hAnsi="Monaco" w:cs="Courier New"/>
          <w:sz w:val="21"/>
          <w:szCs w:val="21"/>
        </w:rPr>
        <w:t xml:space="preserve">contrast_image </w:t>
      </w:r>
      <w:r w:rsidRPr="00C45461">
        <w:rPr>
          <w:rFonts w:ascii="Monaco" w:hAnsi="Monaco" w:cs="Courier New"/>
          <w:color w:val="055BE0"/>
          <w:sz w:val="21"/>
          <w:szCs w:val="21"/>
        </w:rPr>
        <w:t>=</w:t>
      </w:r>
      <w:r w:rsidRPr="00C45461">
        <w:rPr>
          <w:rFonts w:ascii="Monaco" w:hAnsi="Monaco" w:cs="Courier New"/>
          <w:sz w:val="21"/>
          <w:szCs w:val="21"/>
        </w:rPr>
        <w:t xml:space="preserve"> contrast_image</w:t>
      </w:r>
    </w:p>
    <w:p w:rsidR="00EC0480" w:rsidRDefault="00EC0480" w:rsidP="00F11039">
      <w:pPr>
        <w:pStyle w:val="NormalPACKT"/>
        <w:rPr>
          <w:rFonts w:ascii="Calibri" w:hAnsi="Calibri" w:cs="Calibri"/>
          <w:szCs w:val="22"/>
        </w:rPr>
      </w:pPr>
    </w:p>
    <w:p w:rsidR="00BC1FE3" w:rsidRDefault="001F6CC3" w:rsidP="00F11039">
      <w:pPr>
        <w:pStyle w:val="NormalPACKT"/>
        <w:rPr>
          <w:rFonts w:ascii="Calibri" w:hAnsi="Calibri" w:cs="Calibri"/>
          <w:shd w:val="clear" w:color="auto" w:fill="FFFFFF"/>
        </w:rPr>
      </w:pPr>
      <w:r>
        <w:rPr>
          <w:rFonts w:ascii="Calibri" w:hAnsi="Calibri" w:cs="Calibri"/>
          <w:shd w:val="clear" w:color="auto" w:fill="FFFFFF"/>
        </w:rPr>
        <w:t xml:space="preserve">An important point worth </w:t>
      </w:r>
      <w:r w:rsidR="00B928F2">
        <w:rPr>
          <w:rFonts w:ascii="Calibri" w:hAnsi="Calibri" w:cs="Calibri"/>
          <w:shd w:val="clear" w:color="auto" w:fill="FFFFFF"/>
        </w:rPr>
        <w:t>mentioning there</w:t>
      </w:r>
      <w:r>
        <w:rPr>
          <w:rFonts w:ascii="Calibri" w:hAnsi="Calibri" w:cs="Calibri"/>
          <w:shd w:val="clear" w:color="auto" w:fill="FFFFFF"/>
        </w:rPr>
        <w:t xml:space="preserve"> are different formats for annotations</w:t>
      </w:r>
      <w:r w:rsidR="00B928F2">
        <w:rPr>
          <w:rFonts w:ascii="Calibri" w:hAnsi="Calibri" w:cs="Calibri"/>
          <w:shd w:val="clear" w:color="auto" w:fill="FFFFFF"/>
        </w:rPr>
        <w:t xml:space="preserve"> – describing coordinates of a rectangle can be achieved with different (mathematically equivalent) manners. </w:t>
      </w:r>
      <w:r w:rsidR="00BC1FE3">
        <w:rPr>
          <w:rFonts w:ascii="Calibri" w:hAnsi="Calibri" w:cs="Calibri"/>
          <w:shd w:val="clear" w:color="auto" w:fill="FFFFFF"/>
        </w:rPr>
        <w:t>Most common types are coco, voc-</w:t>
      </w:r>
      <w:proofErr w:type="spellStart"/>
      <w:r w:rsidR="00BC1FE3">
        <w:rPr>
          <w:rFonts w:ascii="Calibri" w:hAnsi="Calibri" w:cs="Calibri"/>
          <w:shd w:val="clear" w:color="auto" w:fill="FFFFFF"/>
        </w:rPr>
        <w:t>pascal</w:t>
      </w:r>
      <w:proofErr w:type="spellEnd"/>
      <w:r w:rsidR="00BC1FE3">
        <w:rPr>
          <w:rFonts w:ascii="Calibri" w:hAnsi="Calibri" w:cs="Calibri"/>
          <w:shd w:val="clear" w:color="auto" w:fill="FFFFFF"/>
        </w:rPr>
        <w:t xml:space="preserve"> and </w:t>
      </w:r>
      <w:proofErr w:type="spellStart"/>
      <w:r w:rsidR="00BC1FE3">
        <w:rPr>
          <w:rFonts w:ascii="Calibri" w:hAnsi="Calibri" w:cs="Calibri"/>
          <w:shd w:val="clear" w:color="auto" w:fill="FFFFFF"/>
        </w:rPr>
        <w:t>yolo</w:t>
      </w:r>
      <w:proofErr w:type="spellEnd"/>
      <w:r w:rsidR="00BC1FE3">
        <w:rPr>
          <w:rFonts w:ascii="Calibri" w:hAnsi="Calibri" w:cs="Calibri"/>
          <w:shd w:val="clear" w:color="auto" w:fill="FFFFFF"/>
        </w:rPr>
        <w:t>. The differences between them are clear from the figure below:</w:t>
      </w:r>
    </w:p>
    <w:p w:rsidR="0083392E" w:rsidRDefault="00B27BFD" w:rsidP="00F11039">
      <w:pPr>
        <w:pStyle w:val="NormalPACKT"/>
        <w:rPr>
          <w:rFonts w:ascii="Calibri" w:hAnsi="Calibri" w:cs="Calibri"/>
          <w:shd w:val="clear" w:color="auto" w:fill="FFFFFF"/>
        </w:rPr>
      </w:pPr>
      <w:r>
        <w:rPr>
          <w:rFonts w:ascii="Calibri" w:hAnsi="Calibri" w:cs="Calibri"/>
          <w:noProof/>
          <w:shd w:val="clear" w:color="auto" w:fill="FFFFFF"/>
          <w:lang w:val="it-IT" w:eastAsia="ja-JP"/>
        </w:rPr>
        <w:drawing>
          <wp:inline distT="0" distB="0" distL="0" distR="0">
            <wp:extent cx="5029200" cy="1631950"/>
            <wp:effectExtent l="0" t="0" r="0" b="63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631950"/>
                    </a:xfrm>
                    <a:prstGeom prst="rect">
                      <a:avLst/>
                    </a:prstGeom>
                  </pic:spPr>
                </pic:pic>
              </a:graphicData>
            </a:graphic>
          </wp:inline>
        </w:drawing>
      </w:r>
    </w:p>
    <w:p w:rsidR="00F54FB1" w:rsidRPr="00C3462F" w:rsidRDefault="00F54FB1" w:rsidP="00F54FB1">
      <w:pPr>
        <w:pStyle w:val="FigureCaptionPACKT"/>
        <w:rPr>
          <w:rFonts w:ascii="Calibri" w:hAnsi="Calibri" w:cs="Calibri"/>
        </w:rPr>
      </w:pPr>
      <w:r w:rsidRPr="00C3462F">
        <w:rPr>
          <w:rFonts w:ascii="Calibri" w:hAnsi="Calibri" w:cs="Calibri"/>
        </w:rPr>
        <w:t>Figure 10.</w:t>
      </w:r>
      <w:r>
        <w:rPr>
          <w:rFonts w:ascii="Calibri" w:hAnsi="Calibri" w:cs="Calibri"/>
        </w:rPr>
        <w:t xml:space="preserve">13: </w:t>
      </w:r>
      <w:r w:rsidR="00B10E00">
        <w:rPr>
          <w:rFonts w:ascii="Calibri" w:hAnsi="Calibri" w:cs="Calibri"/>
        </w:rPr>
        <w:t>Annotation</w:t>
      </w:r>
      <w:r>
        <w:rPr>
          <w:rFonts w:ascii="Calibri" w:hAnsi="Calibri" w:cs="Calibri"/>
        </w:rPr>
        <w:t xml:space="preserve"> formats for bounding boxes</w:t>
      </w:r>
    </w:p>
    <w:p w:rsidR="00BC1FE3" w:rsidRDefault="00BC1FE3" w:rsidP="00F11039">
      <w:pPr>
        <w:pStyle w:val="NormalPACKT"/>
        <w:rPr>
          <w:rFonts w:ascii="Calibri" w:hAnsi="Calibri" w:cs="Calibri"/>
          <w:shd w:val="clear" w:color="auto" w:fill="FFFFFF"/>
        </w:rPr>
      </w:pPr>
    </w:p>
    <w:p w:rsidR="00AD49C6" w:rsidRDefault="00AD49C6" w:rsidP="003A1EC7">
      <w:pPr>
        <w:rPr>
          <w:rFonts w:ascii="Calibri" w:hAnsi="Calibri" w:cs="Calibri"/>
          <w:sz w:val="21"/>
          <w:szCs w:val="21"/>
          <w:shd w:val="clear" w:color="auto" w:fill="FFFFFF"/>
          <w:lang w:val="en-US"/>
        </w:rPr>
      </w:pPr>
      <w:r w:rsidRPr="00941532">
        <w:rPr>
          <w:rFonts w:ascii="Calibri" w:hAnsi="Calibri" w:cs="Calibri"/>
          <w:sz w:val="21"/>
          <w:szCs w:val="21"/>
          <w:shd w:val="clear" w:color="auto" w:fill="FFFFFF"/>
          <w:lang w:val="en-US"/>
        </w:rPr>
        <w:t>Since our architecture is based on YoloV3, we will be using the Yolo format</w:t>
      </w:r>
      <w:r>
        <w:rPr>
          <w:rFonts w:ascii="Calibri" w:hAnsi="Calibri" w:cs="Calibri"/>
          <w:sz w:val="21"/>
          <w:szCs w:val="21"/>
          <w:shd w:val="clear" w:color="auto" w:fill="FFFFFF"/>
          <w:lang w:val="en-US"/>
        </w:rPr>
        <w:t xml:space="preserve"> in the model. </w:t>
      </w:r>
      <w:r w:rsidR="009C0F5D">
        <w:rPr>
          <w:rFonts w:ascii="Calibri" w:hAnsi="Calibri" w:cs="Calibri"/>
          <w:sz w:val="21"/>
          <w:szCs w:val="21"/>
          <w:shd w:val="clear" w:color="auto" w:fill="FFFFFF"/>
          <w:lang w:val="en-US"/>
        </w:rPr>
        <w:t xml:space="preserve">One more part we need to define is the grid structure: </w:t>
      </w:r>
      <w:r w:rsidR="004B0E8E">
        <w:rPr>
          <w:rFonts w:ascii="Calibri" w:hAnsi="Calibri" w:cs="Calibri"/>
          <w:sz w:val="21"/>
          <w:szCs w:val="21"/>
          <w:shd w:val="clear" w:color="auto" w:fill="FFFFFF"/>
          <w:lang w:val="en-US"/>
        </w:rPr>
        <w:t>yolo detects objects by placing a grid over an image and checking for the presence of an object of interest (wheat head in our case)</w:t>
      </w:r>
      <w:r w:rsidR="00B973EA">
        <w:rPr>
          <w:rFonts w:ascii="Calibri" w:hAnsi="Calibri" w:cs="Calibri"/>
          <w:sz w:val="21"/>
          <w:szCs w:val="21"/>
          <w:shd w:val="clear" w:color="auto" w:fill="FFFFFF"/>
          <w:lang w:val="en-US"/>
        </w:rPr>
        <w:t xml:space="preserve"> </w:t>
      </w:r>
      <w:r w:rsidR="001C0610">
        <w:rPr>
          <w:rFonts w:ascii="Calibri" w:hAnsi="Calibri" w:cs="Calibri"/>
          <w:sz w:val="21"/>
          <w:szCs w:val="21"/>
          <w:shd w:val="clear" w:color="auto" w:fill="FFFFFF"/>
          <w:lang w:val="en-US"/>
        </w:rPr>
        <w:t>in any of the cells. The bounding boxes are reshaped to be offset within the relevant cells of the image and the (</w:t>
      </w:r>
      <w:proofErr w:type="spellStart"/>
      <w:r w:rsidR="001C0610">
        <w:rPr>
          <w:rFonts w:ascii="Calibri" w:hAnsi="Calibri" w:cs="Calibri"/>
          <w:sz w:val="21"/>
          <w:szCs w:val="21"/>
          <w:shd w:val="clear" w:color="auto" w:fill="FFFFFF"/>
          <w:lang w:val="en-US"/>
        </w:rPr>
        <w:t>x</w:t>
      </w:r>
      <w:proofErr w:type="gramStart"/>
      <w:r w:rsidR="001C0610">
        <w:rPr>
          <w:rFonts w:ascii="Calibri" w:hAnsi="Calibri" w:cs="Calibri"/>
          <w:sz w:val="21"/>
          <w:szCs w:val="21"/>
          <w:shd w:val="clear" w:color="auto" w:fill="FFFFFF"/>
          <w:lang w:val="en-US"/>
        </w:rPr>
        <w:t>,y,w,h</w:t>
      </w:r>
      <w:proofErr w:type="spellEnd"/>
      <w:proofErr w:type="gramEnd"/>
      <w:r w:rsidR="001C0610">
        <w:rPr>
          <w:rFonts w:ascii="Calibri" w:hAnsi="Calibri" w:cs="Calibri"/>
          <w:sz w:val="21"/>
          <w:szCs w:val="21"/>
          <w:shd w:val="clear" w:color="auto" w:fill="FFFFFF"/>
          <w:lang w:val="en-US"/>
        </w:rPr>
        <w:t xml:space="preserve">) parameters are scaled to the unit interval. </w:t>
      </w:r>
    </w:p>
    <w:p w:rsidR="000E6C96" w:rsidRDefault="000E6C96" w:rsidP="00F11039">
      <w:pPr>
        <w:pStyle w:val="NormalPACKT"/>
        <w:rPr>
          <w:rFonts w:ascii="Calibri" w:hAnsi="Calibri" w:cs="Calibri"/>
          <w:shd w:val="clear" w:color="auto" w:fill="FFFFFF"/>
        </w:rPr>
      </w:pPr>
    </w:p>
    <w:p w:rsidR="003A1EC7" w:rsidRDefault="001A54F4" w:rsidP="002B2DC9">
      <w:pPr>
        <w:pStyle w:val="NormalPACKT"/>
        <w:jc w:val="center"/>
        <w:rPr>
          <w:rFonts w:ascii="Calibri" w:hAnsi="Calibri" w:cs="Calibri"/>
          <w:shd w:val="clear" w:color="auto" w:fill="FFFFFF"/>
        </w:rPr>
      </w:pPr>
      <w:r>
        <w:rPr>
          <w:rFonts w:ascii="Calibri" w:hAnsi="Calibri" w:cs="Calibri"/>
          <w:noProof/>
          <w:shd w:val="clear" w:color="auto" w:fill="FFFFFF"/>
          <w:lang w:val="it-IT" w:eastAsia="ja-JP"/>
        </w:rPr>
        <w:drawing>
          <wp:inline distT="0" distB="0" distL="0" distR="0">
            <wp:extent cx="2260600" cy="2298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60600" cy="2298700"/>
                    </a:xfrm>
                    <a:prstGeom prst="rect">
                      <a:avLst/>
                    </a:prstGeom>
                  </pic:spPr>
                </pic:pic>
              </a:graphicData>
            </a:graphic>
          </wp:inline>
        </w:drawing>
      </w:r>
    </w:p>
    <w:p w:rsidR="001A54F4" w:rsidRPr="00C3462F" w:rsidRDefault="001A54F4" w:rsidP="001A54F4">
      <w:pPr>
        <w:pStyle w:val="FigureCaptionPACKT"/>
        <w:rPr>
          <w:rFonts w:ascii="Calibri" w:hAnsi="Calibri" w:cs="Calibri"/>
        </w:rPr>
      </w:pPr>
      <w:r w:rsidRPr="00C3462F">
        <w:rPr>
          <w:rFonts w:ascii="Calibri" w:hAnsi="Calibri" w:cs="Calibri"/>
        </w:rPr>
        <w:t>Figure 10.</w:t>
      </w:r>
      <w:r>
        <w:rPr>
          <w:rFonts w:ascii="Calibri" w:hAnsi="Calibri" w:cs="Calibri"/>
        </w:rPr>
        <w:t xml:space="preserve">14: </w:t>
      </w:r>
      <w:proofErr w:type="spellStart"/>
      <w:r>
        <w:rPr>
          <w:rFonts w:ascii="Calibri" w:hAnsi="Calibri" w:cs="Calibri"/>
        </w:rPr>
        <w:t>Yolo</w:t>
      </w:r>
      <w:proofErr w:type="spellEnd"/>
      <w:r>
        <w:rPr>
          <w:rFonts w:ascii="Calibri" w:hAnsi="Calibri" w:cs="Calibri"/>
        </w:rPr>
        <w:t xml:space="preserve"> annotation positioning</w:t>
      </w:r>
    </w:p>
    <w:p w:rsidR="005666DC" w:rsidRPr="008213D6" w:rsidRDefault="005666DC" w:rsidP="008213D6">
      <w:pPr>
        <w:spacing w:after="240"/>
        <w:rPr>
          <w:ins w:id="171" w:author="BANACHEWICZ, Konrad" w:date="2022-01-03T12:30:00Z"/>
          <w:rFonts w:ascii="Arial" w:hAnsi="Arial" w:cs="Arial"/>
          <w:sz w:val="21"/>
          <w:szCs w:val="21"/>
        </w:rPr>
      </w:pPr>
    </w:p>
    <w:p w:rsidR="008213D6" w:rsidRPr="005666DC" w:rsidRDefault="008213D6" w:rsidP="008213D6">
      <w:pPr>
        <w:spacing w:after="240"/>
        <w:rPr>
          <w:rFonts w:ascii="Calibri" w:hAnsi="Calibri" w:cs="Calibri"/>
          <w:sz w:val="21"/>
          <w:szCs w:val="21"/>
        </w:rPr>
      </w:pPr>
      <w:r w:rsidRPr="005666DC">
        <w:rPr>
          <w:rFonts w:ascii="Calibri" w:hAnsi="Calibri" w:cs="Calibri"/>
          <w:sz w:val="21"/>
          <w:szCs w:val="21"/>
        </w:rPr>
        <w:t>Each bounding box gets a confidence score where a value of 1 tells us that a</w:t>
      </w:r>
      <w:r w:rsidR="005666DC" w:rsidRPr="005666DC">
        <w:rPr>
          <w:rFonts w:ascii="Calibri" w:hAnsi="Calibri" w:cs="Calibri"/>
          <w:sz w:val="21"/>
          <w:szCs w:val="21"/>
          <w:lang w:val="en-US"/>
        </w:rPr>
        <w:t xml:space="preserve"> </w:t>
      </w:r>
      <w:r w:rsidRPr="005666DC">
        <w:rPr>
          <w:rFonts w:ascii="Calibri" w:hAnsi="Calibri" w:cs="Calibri"/>
          <w:sz w:val="21"/>
          <w:szCs w:val="21"/>
        </w:rPr>
        <w:t>wheat head is present in the cell and a value of 0 tells us that no object is present. So a cell with an object present could contain a value like this: [1, 0.5, 0.5, 0.2, 0.2] telling us that there is an object present (due to the confidence score of 1, the centre of the bounding box is exactly in the middle of the cell and the box is 20% of the images total width and height.</w:t>
      </w:r>
    </w:p>
    <w:p w:rsidR="003A1EC7" w:rsidRDefault="003A1EC7" w:rsidP="00F11039">
      <w:pPr>
        <w:pStyle w:val="NormalPACKT"/>
        <w:rPr>
          <w:rFonts w:ascii="Calibri" w:hAnsi="Calibri" w:cs="Calibri"/>
          <w:shd w:val="clear" w:color="auto" w:fill="FFFFFF"/>
          <w:lang w:val="en-GB"/>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color w:val="007B00"/>
          <w:sz w:val="21"/>
          <w:szCs w:val="21"/>
        </w:rPr>
        <w:t>def</w:t>
      </w:r>
      <w:r w:rsidRPr="00277E8E">
        <w:rPr>
          <w:rFonts w:ascii="Monaco" w:hAnsi="Monaco" w:cs="Courier New"/>
          <w:sz w:val="21"/>
          <w:szCs w:val="21"/>
        </w:rPr>
        <w:t xml:space="preserve"> form_label_grid(</w:t>
      </w:r>
      <w:r w:rsidRPr="00277E8E">
        <w:rPr>
          <w:rFonts w:ascii="Monaco" w:hAnsi="Monaco" w:cs="Courier New"/>
          <w:color w:val="008000"/>
          <w:sz w:val="21"/>
          <w:szCs w:val="21"/>
        </w:rPr>
        <w:t>self</w:t>
      </w:r>
      <w:r w:rsidRPr="00277E8E">
        <w:rPr>
          <w:rFonts w:ascii="Monaco" w:hAnsi="Monaco" w:cs="Courier New"/>
          <w:sz w:val="21"/>
          <w:szCs w:val="21"/>
        </w:rPr>
        <w:t>, bboxes):</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label_grid </w:t>
      </w:r>
      <w:r w:rsidRPr="00277E8E">
        <w:rPr>
          <w:rFonts w:ascii="Monaco" w:hAnsi="Monaco" w:cs="Courier New"/>
          <w:color w:val="055BE0"/>
          <w:sz w:val="21"/>
          <w:szCs w:val="21"/>
        </w:rPr>
        <w:t>=</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zeros((</w:t>
      </w:r>
      <w:r w:rsidRPr="00277E8E">
        <w:rPr>
          <w:rFonts w:ascii="Monaco" w:hAnsi="Monaco" w:cs="Courier New"/>
          <w:color w:val="666666"/>
          <w:sz w:val="21"/>
          <w:szCs w:val="21"/>
        </w:rPr>
        <w:t>32</w:t>
      </w:r>
      <w:r w:rsidRPr="00277E8E">
        <w:rPr>
          <w:rFonts w:ascii="Monaco" w:hAnsi="Monaco" w:cs="Courier New"/>
          <w:sz w:val="21"/>
          <w:szCs w:val="21"/>
        </w:rPr>
        <w:t xml:space="preserve">, </w:t>
      </w:r>
      <w:r w:rsidRPr="00277E8E">
        <w:rPr>
          <w:rFonts w:ascii="Monaco" w:hAnsi="Monaco" w:cs="Courier New"/>
          <w:color w:val="666666"/>
          <w:sz w:val="21"/>
          <w:szCs w:val="21"/>
        </w:rPr>
        <w:t>32</w:t>
      </w:r>
      <w:r w:rsidRPr="00277E8E">
        <w:rPr>
          <w:rFonts w:ascii="Monaco" w:hAnsi="Monaco" w:cs="Courier New"/>
          <w:sz w:val="21"/>
          <w:szCs w:val="21"/>
        </w:rPr>
        <w:t xml:space="preserve">, </w:t>
      </w:r>
      <w:r w:rsidRPr="00277E8E">
        <w:rPr>
          <w:rFonts w:ascii="Monaco" w:hAnsi="Monaco" w:cs="Courier New"/>
          <w:color w:val="666666"/>
          <w:sz w:val="21"/>
          <w:szCs w:val="21"/>
        </w:rPr>
        <w:t>10</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for</w:t>
      </w:r>
      <w:r w:rsidRPr="00277E8E">
        <w:rPr>
          <w:rFonts w:ascii="Monaco" w:hAnsi="Monaco" w:cs="Courier New"/>
          <w:sz w:val="21"/>
          <w:szCs w:val="21"/>
        </w:rPr>
        <w:t xml:space="preserve"> i </w:t>
      </w:r>
      <w:r w:rsidRPr="00277E8E">
        <w:rPr>
          <w:rFonts w:ascii="Monaco" w:hAnsi="Monaco" w:cs="Courier New"/>
          <w:b/>
          <w:bCs/>
          <w:color w:val="AA22FF"/>
          <w:sz w:val="21"/>
          <w:szCs w:val="21"/>
        </w:rPr>
        <w:t>in</w:t>
      </w:r>
      <w:r w:rsidRPr="00277E8E">
        <w:rPr>
          <w:rFonts w:ascii="Monaco" w:hAnsi="Monaco" w:cs="Courier New"/>
          <w:sz w:val="21"/>
          <w:szCs w:val="21"/>
        </w:rPr>
        <w:t xml:space="preserve"> </w:t>
      </w:r>
      <w:r w:rsidRPr="00277E8E">
        <w:rPr>
          <w:rFonts w:ascii="Monaco" w:hAnsi="Monaco" w:cs="Courier New"/>
          <w:color w:val="008000"/>
          <w:sz w:val="21"/>
          <w:szCs w:val="21"/>
        </w:rPr>
        <w:t>range</w:t>
      </w:r>
      <w:r w:rsidRPr="00277E8E">
        <w:rPr>
          <w:rFonts w:ascii="Monaco" w:hAnsi="Monaco" w:cs="Courier New"/>
          <w:sz w:val="21"/>
          <w:szCs w:val="21"/>
        </w:rPr>
        <w:t>(</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32</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for</w:t>
      </w:r>
      <w:r w:rsidRPr="00277E8E">
        <w:rPr>
          <w:rFonts w:ascii="Monaco" w:hAnsi="Monaco" w:cs="Courier New"/>
          <w:sz w:val="21"/>
          <w:szCs w:val="21"/>
        </w:rPr>
        <w:t xml:space="preserve"> j </w:t>
      </w:r>
      <w:r w:rsidRPr="00277E8E">
        <w:rPr>
          <w:rFonts w:ascii="Monaco" w:hAnsi="Monaco" w:cs="Courier New"/>
          <w:b/>
          <w:bCs/>
          <w:color w:val="AA22FF"/>
          <w:sz w:val="21"/>
          <w:szCs w:val="21"/>
        </w:rPr>
        <w:t>in</w:t>
      </w:r>
      <w:r w:rsidRPr="00277E8E">
        <w:rPr>
          <w:rFonts w:ascii="Monaco" w:hAnsi="Monaco" w:cs="Courier New"/>
          <w:sz w:val="21"/>
          <w:szCs w:val="21"/>
        </w:rPr>
        <w:t xml:space="preserve"> </w:t>
      </w:r>
      <w:r w:rsidRPr="00277E8E">
        <w:rPr>
          <w:rFonts w:ascii="Monaco" w:hAnsi="Monaco" w:cs="Courier New"/>
          <w:color w:val="008000"/>
          <w:sz w:val="21"/>
          <w:szCs w:val="21"/>
        </w:rPr>
        <w:t>range</w:t>
      </w:r>
      <w:r w:rsidRPr="00277E8E">
        <w:rPr>
          <w:rFonts w:ascii="Monaco" w:hAnsi="Monaco" w:cs="Courier New"/>
          <w:sz w:val="21"/>
          <w:szCs w:val="21"/>
        </w:rPr>
        <w:t>(</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32</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image_grid[i,j]</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label_grid[i,j]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rect_intersect(cell, bboxes)</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return</w:t>
      </w:r>
      <w:r w:rsidRPr="00277E8E">
        <w:rPr>
          <w:rFonts w:ascii="Monaco" w:hAnsi="Monaco" w:cs="Courier New"/>
          <w:sz w:val="21"/>
          <w:szCs w:val="21"/>
        </w:rPr>
        <w:t xml:space="preserve"> label_grid</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color w:val="007B00"/>
          <w:sz w:val="21"/>
          <w:szCs w:val="21"/>
        </w:rPr>
        <w:t>def</w:t>
      </w:r>
      <w:r w:rsidRPr="00277E8E">
        <w:rPr>
          <w:rFonts w:ascii="Monaco" w:hAnsi="Monaco" w:cs="Courier New"/>
          <w:sz w:val="21"/>
          <w:szCs w:val="21"/>
        </w:rPr>
        <w:t xml:space="preserve"> rect_intersect(</w:t>
      </w:r>
      <w:r w:rsidRPr="00277E8E">
        <w:rPr>
          <w:rFonts w:ascii="Monaco" w:hAnsi="Monaco" w:cs="Courier New"/>
          <w:color w:val="008000"/>
          <w:sz w:val="21"/>
          <w:szCs w:val="21"/>
        </w:rPr>
        <w:t>self</w:t>
      </w:r>
      <w:r w:rsidRPr="00277E8E">
        <w:rPr>
          <w:rFonts w:ascii="Monaco" w:hAnsi="Monaco" w:cs="Courier New"/>
          <w:sz w:val="21"/>
          <w:szCs w:val="21"/>
        </w:rPr>
        <w:t xml:space="preserve">, cell, bboxes):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 </w:t>
      </w:r>
      <w:r w:rsidRPr="00277E8E">
        <w:rPr>
          <w:rFonts w:ascii="Monaco" w:hAnsi="Monaco" w:cs="Courier New"/>
          <w:color w:val="055BE0"/>
          <w:sz w:val="21"/>
          <w:szCs w:val="21"/>
        </w:rPr>
        <w:t>=</w:t>
      </w:r>
      <w:r w:rsidRPr="00277E8E">
        <w:rPr>
          <w:rFonts w:ascii="Monaco" w:hAnsi="Monaco" w:cs="Courier New"/>
          <w:sz w:val="21"/>
          <w:szCs w:val="21"/>
        </w:rPr>
        <w:t xml:space="preserve"> cell</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cell_x_max </w:t>
      </w:r>
      <w:r w:rsidRPr="00277E8E">
        <w:rPr>
          <w:rFonts w:ascii="Monaco" w:hAnsi="Monaco" w:cs="Courier New"/>
          <w:color w:val="055BE0"/>
          <w:sz w:val="21"/>
          <w:szCs w:val="21"/>
        </w:rPr>
        <w:t>=</w:t>
      </w:r>
      <w:r w:rsidRPr="00277E8E">
        <w:rPr>
          <w:rFonts w:ascii="Monaco" w:hAnsi="Monaco" w:cs="Courier New"/>
          <w:sz w:val="21"/>
          <w:szCs w:val="21"/>
        </w:rPr>
        <w:t xml:space="preserve"> cell_x </w:t>
      </w:r>
      <w:r w:rsidRPr="00277E8E">
        <w:rPr>
          <w:rFonts w:ascii="Monaco" w:hAnsi="Monaco" w:cs="Courier New"/>
          <w:color w:val="055BE0"/>
          <w:sz w:val="21"/>
          <w:szCs w:val="21"/>
        </w:rPr>
        <w:t>+</w:t>
      </w:r>
      <w:r w:rsidRPr="00277E8E">
        <w:rPr>
          <w:rFonts w:ascii="Monaco" w:hAnsi="Monaco" w:cs="Courier New"/>
          <w:sz w:val="21"/>
          <w:szCs w:val="21"/>
        </w:rPr>
        <w:t xml:space="preserve"> cell_width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cell_y_max </w:t>
      </w:r>
      <w:r w:rsidRPr="00277E8E">
        <w:rPr>
          <w:rFonts w:ascii="Monaco" w:hAnsi="Monaco" w:cs="Courier New"/>
          <w:color w:val="055BE0"/>
          <w:sz w:val="21"/>
          <w:szCs w:val="21"/>
        </w:rPr>
        <w:t>=</w:t>
      </w:r>
      <w:r w:rsidRPr="00277E8E">
        <w:rPr>
          <w:rFonts w:ascii="Monaco" w:hAnsi="Monaco" w:cs="Courier New"/>
          <w:sz w:val="21"/>
          <w:szCs w:val="21"/>
        </w:rPr>
        <w:t xml:space="preserve"> cell_y </w:t>
      </w:r>
      <w:r w:rsidRPr="00277E8E">
        <w:rPr>
          <w:rFonts w:ascii="Monaco" w:hAnsi="Monaco" w:cs="Courier New"/>
          <w:color w:val="055BE0"/>
          <w:sz w:val="21"/>
          <w:szCs w:val="21"/>
        </w:rPr>
        <w:t>+</w:t>
      </w:r>
      <w:r w:rsidRPr="00277E8E">
        <w:rPr>
          <w:rFonts w:ascii="Monaco" w:hAnsi="Monaco" w:cs="Courier New"/>
          <w:sz w:val="21"/>
          <w:szCs w:val="21"/>
        </w:rPr>
        <w:t xml:space="preserve"> cell_height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anchor_one </w:t>
      </w:r>
      <w:r w:rsidRPr="00277E8E">
        <w:rPr>
          <w:rFonts w:ascii="Monaco" w:hAnsi="Monaco" w:cs="Courier New"/>
          <w:color w:val="055BE0"/>
          <w:sz w:val="21"/>
          <w:szCs w:val="21"/>
        </w:rPr>
        <w:t>=</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array([</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anchor_two </w:t>
      </w:r>
      <w:r w:rsidRPr="00277E8E">
        <w:rPr>
          <w:rFonts w:ascii="Monaco" w:hAnsi="Monaco" w:cs="Courier New"/>
          <w:color w:val="055BE0"/>
          <w:sz w:val="21"/>
          <w:szCs w:val="21"/>
        </w:rPr>
        <w:t>=</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array([</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check all boxes</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for</w:t>
      </w:r>
      <w:r w:rsidRPr="00277E8E">
        <w:rPr>
          <w:rFonts w:ascii="Monaco" w:hAnsi="Monaco" w:cs="Courier New"/>
          <w:sz w:val="21"/>
          <w:szCs w:val="21"/>
        </w:rPr>
        <w:t xml:space="preserve"> bbox </w:t>
      </w:r>
      <w:r w:rsidRPr="00277E8E">
        <w:rPr>
          <w:rFonts w:ascii="Monaco" w:hAnsi="Monaco" w:cs="Courier New"/>
          <w:b/>
          <w:bCs/>
          <w:color w:val="AA22FF"/>
          <w:sz w:val="21"/>
          <w:szCs w:val="21"/>
        </w:rPr>
        <w:t>in</w:t>
      </w:r>
      <w:r w:rsidRPr="00277E8E">
        <w:rPr>
          <w:rFonts w:ascii="Monaco" w:hAnsi="Monaco" w:cs="Courier New"/>
          <w:sz w:val="21"/>
          <w:szCs w:val="21"/>
        </w:rPr>
        <w:t xml:space="preserve"> bboxes:</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r w:rsidRPr="00277E8E">
        <w:rPr>
          <w:rFonts w:ascii="Monaco" w:hAnsi="Monaco" w:cs="Courier New"/>
          <w:color w:val="055BE0"/>
          <w:sz w:val="21"/>
          <w:szCs w:val="21"/>
        </w:rPr>
        <w:t>=</w:t>
      </w:r>
      <w:r w:rsidRPr="00277E8E">
        <w:rPr>
          <w:rFonts w:ascii="Monaco" w:hAnsi="Monaco" w:cs="Courier New"/>
          <w:sz w:val="21"/>
          <w:szCs w:val="21"/>
        </w:rPr>
        <w:t xml:space="preserve"> bbox</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box_x_centre </w:t>
      </w:r>
      <w:r w:rsidRPr="00277E8E">
        <w:rPr>
          <w:rFonts w:ascii="Monaco" w:hAnsi="Monaco" w:cs="Courier New"/>
          <w:color w:val="055BE0"/>
          <w:sz w:val="21"/>
          <w:szCs w:val="21"/>
        </w:rPr>
        <w:t>=</w:t>
      </w: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box_y_centre </w:t>
      </w:r>
      <w:r w:rsidRPr="00277E8E">
        <w:rPr>
          <w:rFonts w:ascii="Monaco" w:hAnsi="Monaco" w:cs="Courier New"/>
          <w:color w:val="055BE0"/>
          <w:sz w:val="21"/>
          <w:szCs w:val="21"/>
        </w:rPr>
        <w:t>=</w:t>
      </w: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if</w:t>
      </w:r>
      <w:r w:rsidRPr="00277E8E">
        <w:rPr>
          <w:rFonts w:ascii="Monaco" w:hAnsi="Monaco" w:cs="Courier New"/>
          <w:sz w:val="21"/>
          <w:szCs w:val="21"/>
        </w:rPr>
        <w:t xml:space="preserve">(box_x_centre </w:t>
      </w:r>
      <w:r w:rsidRPr="00277E8E">
        <w:rPr>
          <w:rFonts w:ascii="Monaco" w:hAnsi="Monaco" w:cs="Courier New"/>
          <w:color w:val="055BE0"/>
          <w:sz w:val="21"/>
          <w:szCs w:val="21"/>
        </w:rPr>
        <w:t>&gt;=</w:t>
      </w:r>
      <w:r w:rsidRPr="00277E8E">
        <w:rPr>
          <w:rFonts w:ascii="Monaco" w:hAnsi="Monaco" w:cs="Courier New"/>
          <w:sz w:val="21"/>
          <w:szCs w:val="21"/>
        </w:rPr>
        <w:t xml:space="preserve"> cell_x </w:t>
      </w:r>
      <w:r w:rsidRPr="00277E8E">
        <w:rPr>
          <w:rFonts w:ascii="Monaco" w:hAnsi="Monaco" w:cs="Courier New"/>
          <w:b/>
          <w:bCs/>
          <w:color w:val="AA22FF"/>
          <w:sz w:val="21"/>
          <w:szCs w:val="21"/>
        </w:rPr>
        <w:t>and</w:t>
      </w:r>
      <w:r w:rsidRPr="00277E8E">
        <w:rPr>
          <w:rFonts w:ascii="Monaco" w:hAnsi="Monaco" w:cs="Courier New"/>
          <w:sz w:val="21"/>
          <w:szCs w:val="21"/>
        </w:rPr>
        <w:t xml:space="preserve"> box_x_centre </w:t>
      </w:r>
      <w:r w:rsidRPr="00277E8E">
        <w:rPr>
          <w:rFonts w:ascii="Monaco" w:hAnsi="Monaco" w:cs="Courier New"/>
          <w:color w:val="055BE0"/>
          <w:sz w:val="21"/>
          <w:szCs w:val="21"/>
        </w:rPr>
        <w:t>&lt;</w:t>
      </w:r>
      <w:r w:rsidRPr="00277E8E">
        <w:rPr>
          <w:rFonts w:ascii="Monaco" w:hAnsi="Monaco" w:cs="Courier New"/>
          <w:sz w:val="21"/>
          <w:szCs w:val="21"/>
        </w:rPr>
        <w:t xml:space="preserve"> cell_x_max </w:t>
      </w:r>
      <w:r w:rsidRPr="00277E8E">
        <w:rPr>
          <w:rFonts w:ascii="Monaco" w:hAnsi="Monaco" w:cs="Courier New"/>
          <w:b/>
          <w:bCs/>
          <w:color w:val="AA22FF"/>
          <w:sz w:val="21"/>
          <w:szCs w:val="21"/>
        </w:rPr>
        <w:t>and</w:t>
      </w:r>
      <w:r w:rsidRPr="00277E8E">
        <w:rPr>
          <w:rFonts w:ascii="Monaco" w:hAnsi="Monaco" w:cs="Courier New"/>
          <w:sz w:val="21"/>
          <w:szCs w:val="21"/>
        </w:rPr>
        <w:t xml:space="preserve"> box_y_centre </w:t>
      </w:r>
      <w:r w:rsidRPr="00277E8E">
        <w:rPr>
          <w:rFonts w:ascii="Monaco" w:hAnsi="Monaco" w:cs="Courier New"/>
          <w:color w:val="055BE0"/>
          <w:sz w:val="21"/>
          <w:szCs w:val="21"/>
        </w:rPr>
        <w:t>&gt;=</w:t>
      </w:r>
      <w:r w:rsidRPr="00277E8E">
        <w:rPr>
          <w:rFonts w:ascii="Monaco" w:hAnsi="Monaco" w:cs="Courier New"/>
          <w:sz w:val="21"/>
          <w:szCs w:val="21"/>
        </w:rPr>
        <w:t xml:space="preserve"> cell_y </w:t>
      </w:r>
      <w:r w:rsidRPr="00277E8E">
        <w:rPr>
          <w:rFonts w:ascii="Monaco" w:hAnsi="Monaco" w:cs="Courier New"/>
          <w:b/>
          <w:bCs/>
          <w:color w:val="AA22FF"/>
          <w:sz w:val="21"/>
          <w:szCs w:val="21"/>
        </w:rPr>
        <w:t>and</w:t>
      </w:r>
      <w:r w:rsidRPr="00277E8E">
        <w:rPr>
          <w:rFonts w:ascii="Monaco" w:hAnsi="Monaco" w:cs="Courier New"/>
          <w:sz w:val="21"/>
          <w:szCs w:val="21"/>
        </w:rPr>
        <w:t xml:space="preserve"> box_y_centre </w:t>
      </w:r>
      <w:r w:rsidRPr="00277E8E">
        <w:rPr>
          <w:rFonts w:ascii="Monaco" w:hAnsi="Monaco" w:cs="Courier New"/>
          <w:color w:val="055BE0"/>
          <w:sz w:val="21"/>
          <w:szCs w:val="21"/>
        </w:rPr>
        <w:t>&lt;</w:t>
      </w:r>
      <w:r w:rsidRPr="00277E8E">
        <w:rPr>
          <w:rFonts w:ascii="Monaco" w:hAnsi="Monaco" w:cs="Courier New"/>
          <w:sz w:val="21"/>
          <w:szCs w:val="21"/>
        </w:rPr>
        <w:t xml:space="preserve"> cell_y_max):</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if</w:t>
      </w:r>
      <w:r w:rsidRPr="00277E8E">
        <w:rPr>
          <w:rFonts w:ascii="Monaco" w:hAnsi="Monaco" w:cs="Courier New"/>
          <w:sz w:val="21"/>
          <w:szCs w:val="21"/>
        </w:rPr>
        <w:t xml:space="preserve"> anchor_one[</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anchor_one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yolo_shape(</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elif</w:t>
      </w:r>
      <w:r w:rsidRPr="00277E8E">
        <w:rPr>
          <w:rFonts w:ascii="Monaco" w:hAnsi="Monaco" w:cs="Courier New"/>
          <w:sz w:val="21"/>
          <w:szCs w:val="21"/>
        </w:rPr>
        <w:t xml:space="preserve"> anchor_two[</w:t>
      </w:r>
      <w:r w:rsidRPr="00277E8E">
        <w:rPr>
          <w:rFonts w:ascii="Monaco" w:hAnsi="Monaco" w:cs="Courier New"/>
          <w:color w:val="666666"/>
          <w:sz w:val="21"/>
          <w:szCs w:val="21"/>
        </w:rPr>
        <w:t>0</w:t>
      </w:r>
      <w:r w:rsidRPr="00277E8E">
        <w:rPr>
          <w:rFonts w:ascii="Monaco" w:hAnsi="Monaco" w:cs="Courier New"/>
          <w:sz w:val="21"/>
          <w:szCs w:val="21"/>
        </w:rPr>
        <w:t xml:space="preserve">]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0</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anchor_two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008000"/>
          <w:sz w:val="21"/>
          <w:szCs w:val="21"/>
        </w:rPr>
        <w:t>self</w:t>
      </w:r>
      <w:r w:rsidRPr="00277E8E">
        <w:rPr>
          <w:rFonts w:ascii="Monaco" w:hAnsi="Monaco" w:cs="Courier New"/>
          <w:color w:val="055BE0"/>
          <w:sz w:val="21"/>
          <w:szCs w:val="21"/>
        </w:rPr>
        <w:t>.</w:t>
      </w:r>
      <w:r w:rsidRPr="00277E8E">
        <w:rPr>
          <w:rFonts w:ascii="Monaco" w:hAnsi="Monaco" w:cs="Courier New"/>
          <w:sz w:val="21"/>
          <w:szCs w:val="21"/>
        </w:rPr>
        <w:t>yolo_shape(</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else</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break</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return</w:t>
      </w:r>
      <w:r w:rsidRPr="00277E8E">
        <w:rPr>
          <w:rFonts w:ascii="Monaco" w:hAnsi="Monaco" w:cs="Courier New"/>
          <w:sz w:val="21"/>
          <w:szCs w:val="21"/>
        </w:rPr>
        <w:t xml:space="preserve"> np</w:t>
      </w:r>
      <w:r w:rsidRPr="00277E8E">
        <w:rPr>
          <w:rFonts w:ascii="Monaco" w:hAnsi="Monaco" w:cs="Courier New"/>
          <w:color w:val="055BE0"/>
          <w:sz w:val="21"/>
          <w:szCs w:val="21"/>
        </w:rPr>
        <w:t>.</w:t>
      </w:r>
      <w:r w:rsidRPr="00277E8E">
        <w:rPr>
          <w:rFonts w:ascii="Monaco" w:hAnsi="Monaco" w:cs="Courier New"/>
          <w:sz w:val="21"/>
          <w:szCs w:val="21"/>
        </w:rPr>
        <w:t>concatenate((anchor_one, anchor_two), axis</w:t>
      </w:r>
      <w:r w:rsidRPr="00277E8E">
        <w:rPr>
          <w:rFonts w:ascii="Monaco" w:hAnsi="Monaco" w:cs="Courier New"/>
          <w:color w:val="055BE0"/>
          <w:sz w:val="21"/>
          <w:szCs w:val="21"/>
        </w:rPr>
        <w:t>=</w:t>
      </w:r>
      <w:r w:rsidRPr="00277E8E">
        <w:rPr>
          <w:rFonts w:ascii="Monaco" w:hAnsi="Monaco" w:cs="Courier New"/>
          <w:color w:val="3D7E7E"/>
          <w:sz w:val="21"/>
          <w:szCs w:val="21"/>
        </w:rPr>
        <w:t>None</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color w:val="007B00"/>
          <w:sz w:val="21"/>
          <w:szCs w:val="21"/>
        </w:rPr>
        <w:t>def</w:t>
      </w:r>
      <w:r w:rsidRPr="00277E8E">
        <w:rPr>
          <w:rFonts w:ascii="Monaco" w:hAnsi="Monaco" w:cs="Courier New"/>
          <w:sz w:val="21"/>
          <w:szCs w:val="21"/>
        </w:rPr>
        <w:t xml:space="preserve"> yolo_shape(</w:t>
      </w:r>
      <w:r w:rsidRPr="00277E8E">
        <w:rPr>
          <w:rFonts w:ascii="Monaco" w:hAnsi="Monaco" w:cs="Courier New"/>
          <w:color w:val="008000"/>
          <w:sz w:val="21"/>
          <w:szCs w:val="21"/>
        </w:rPr>
        <w:t>self</w:t>
      </w:r>
      <w:r w:rsidRPr="00277E8E">
        <w:rPr>
          <w:rFonts w:ascii="Monaco" w:hAnsi="Monaco" w:cs="Courier New"/>
          <w:sz w:val="21"/>
          <w:szCs w:val="21"/>
        </w:rPr>
        <w:t>, box, cell):</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box_y, box_width, box_height </w:t>
      </w:r>
      <w:r w:rsidRPr="00277E8E">
        <w:rPr>
          <w:rFonts w:ascii="Monaco" w:hAnsi="Monaco" w:cs="Courier New"/>
          <w:color w:val="055BE0"/>
          <w:sz w:val="21"/>
          <w:szCs w:val="21"/>
        </w:rPr>
        <w:t>=</w:t>
      </w:r>
      <w:r w:rsidRPr="00277E8E">
        <w:rPr>
          <w:rFonts w:ascii="Monaco" w:hAnsi="Monaco" w:cs="Courier New"/>
          <w:sz w:val="21"/>
          <w:szCs w:val="21"/>
        </w:rPr>
        <w:t xml:space="preserve"> box</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cell_x, cell_y, cell_width, cell_height </w:t>
      </w:r>
      <w:r w:rsidRPr="00277E8E">
        <w:rPr>
          <w:rFonts w:ascii="Monaco" w:hAnsi="Monaco" w:cs="Courier New"/>
          <w:color w:val="055BE0"/>
          <w:sz w:val="21"/>
          <w:szCs w:val="21"/>
        </w:rPr>
        <w:t>=</w:t>
      </w:r>
      <w:r w:rsidRPr="00277E8E">
        <w:rPr>
          <w:rFonts w:ascii="Monaco" w:hAnsi="Monaco" w:cs="Courier New"/>
          <w:sz w:val="21"/>
          <w:szCs w:val="21"/>
        </w:rPr>
        <w:t xml:space="preserve"> cell</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top left x,y to centre x,y</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w:t>
      </w:r>
      <w:r w:rsidRPr="00277E8E">
        <w:rPr>
          <w:rFonts w:ascii="Monaco" w:hAnsi="Monaco" w:cs="Courier New"/>
          <w:sz w:val="21"/>
          <w:szCs w:val="21"/>
        </w:rPr>
        <w: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offset bbox x,y to cell x,y</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(box_x </w:t>
      </w:r>
      <w:r w:rsidRPr="00277E8E">
        <w:rPr>
          <w:rFonts w:ascii="Monaco" w:hAnsi="Monaco" w:cs="Courier New"/>
          <w:color w:val="055BE0"/>
          <w:sz w:val="21"/>
          <w:szCs w:val="21"/>
        </w:rPr>
        <w:t>-</w:t>
      </w:r>
      <w:r w:rsidRPr="00277E8E">
        <w:rPr>
          <w:rFonts w:ascii="Monaco" w:hAnsi="Monaco" w:cs="Courier New"/>
          <w:sz w:val="21"/>
          <w:szCs w:val="21"/>
        </w:rPr>
        <w:t xml:space="preserve"> cell_x) </w:t>
      </w:r>
      <w:r w:rsidRPr="00277E8E">
        <w:rPr>
          <w:rFonts w:ascii="Monaco" w:hAnsi="Monaco" w:cs="Courier New"/>
          <w:color w:val="055BE0"/>
          <w:sz w:val="21"/>
          <w:szCs w:val="21"/>
        </w:rPr>
        <w:t>/</w:t>
      </w:r>
      <w:r w:rsidRPr="00277E8E">
        <w:rPr>
          <w:rFonts w:ascii="Monaco" w:hAnsi="Monaco" w:cs="Courier New"/>
          <w:sz w:val="21"/>
          <w:szCs w:val="21"/>
        </w:rPr>
        <w:t xml:space="preserve"> cell_width</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(box_y </w:t>
      </w:r>
      <w:r w:rsidRPr="00277E8E">
        <w:rPr>
          <w:rFonts w:ascii="Monaco" w:hAnsi="Monaco" w:cs="Courier New"/>
          <w:color w:val="055BE0"/>
          <w:sz w:val="21"/>
          <w:szCs w:val="21"/>
        </w:rPr>
        <w:t>-</w:t>
      </w:r>
      <w:r w:rsidRPr="00277E8E">
        <w:rPr>
          <w:rFonts w:ascii="Monaco" w:hAnsi="Monaco" w:cs="Courier New"/>
          <w:sz w:val="21"/>
          <w:szCs w:val="21"/>
        </w:rPr>
        <w:t xml:space="preserve"> cell_y) </w:t>
      </w:r>
      <w:r w:rsidRPr="00277E8E">
        <w:rPr>
          <w:rFonts w:ascii="Monaco" w:hAnsi="Monaco" w:cs="Courier New"/>
          <w:color w:val="055BE0"/>
          <w:sz w:val="21"/>
          <w:szCs w:val="21"/>
        </w:rPr>
        <w:t>/</w:t>
      </w:r>
      <w:r w:rsidRPr="00277E8E">
        <w:rPr>
          <w:rFonts w:ascii="Monaco" w:hAnsi="Monaco" w:cs="Courier New"/>
          <w:sz w:val="21"/>
          <w:szCs w:val="21"/>
        </w:rPr>
        <w:t xml:space="preserve"> cell_height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i/>
          <w:iCs/>
          <w:sz w:val="21"/>
          <w:szCs w:val="21"/>
        </w:rPr>
        <w:t># bbox width,height relative to cell width,height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box_width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256</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box_height </w:t>
      </w:r>
      <w:r w:rsidRPr="00277E8E">
        <w:rPr>
          <w:rFonts w:ascii="Monaco" w:hAnsi="Monaco" w:cs="Courier New"/>
          <w:color w:val="055BE0"/>
          <w:sz w:val="21"/>
          <w:szCs w:val="21"/>
        </w:rPr>
        <w:t>/</w:t>
      </w:r>
      <w:r w:rsidRPr="00277E8E">
        <w:rPr>
          <w:rFonts w:ascii="Monaco" w:hAnsi="Monaco" w:cs="Courier New"/>
          <w:sz w:val="21"/>
          <w:szCs w:val="21"/>
        </w:rPr>
        <w:t xml:space="preserve"> </w:t>
      </w:r>
      <w:r w:rsidRPr="00277E8E">
        <w:rPr>
          <w:rFonts w:ascii="Monaco" w:hAnsi="Monaco" w:cs="Courier New"/>
          <w:color w:val="666666"/>
          <w:sz w:val="21"/>
          <w:szCs w:val="21"/>
        </w:rPr>
        <w:t>256</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 xml:space="preserve">    </w:t>
      </w:r>
      <w:r w:rsidRPr="00277E8E">
        <w:rPr>
          <w:rFonts w:ascii="Monaco" w:hAnsi="Monaco" w:cs="Courier New"/>
          <w:color w:val="007B00"/>
          <w:sz w:val="21"/>
          <w:szCs w:val="21"/>
        </w:rPr>
        <w:t>return</w:t>
      </w:r>
      <w:r w:rsidRPr="00277E8E">
        <w:rPr>
          <w:rFonts w:ascii="Monaco" w:hAnsi="Monaco" w:cs="Courier New"/>
          <w:sz w:val="21"/>
          <w:szCs w:val="21"/>
        </w:rPr>
        <w:t xml:space="preserve"> [</w:t>
      </w:r>
      <w:r w:rsidRPr="00277E8E">
        <w:rPr>
          <w:rFonts w:ascii="Monaco" w:hAnsi="Monaco" w:cs="Courier New"/>
          <w:color w:val="666666"/>
          <w:sz w:val="21"/>
          <w:szCs w:val="21"/>
        </w:rPr>
        <w:t>1</w:t>
      </w:r>
      <w:r w:rsidRPr="00277E8E">
        <w:rPr>
          <w:rFonts w:ascii="Monaco" w:hAnsi="Monaco" w:cs="Courier New"/>
          <w:sz w:val="21"/>
          <w:szCs w:val="21"/>
        </w:rPr>
        <w:t>, box_x, box_y, box_width, box_height]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DataGenerator</w:t>
      </w:r>
      <w:r w:rsidRPr="00277E8E">
        <w:rPr>
          <w:rFonts w:ascii="Monaco" w:hAnsi="Monaco" w:cs="Courier New"/>
          <w:color w:val="055BE0"/>
          <w:sz w:val="21"/>
          <w:szCs w:val="21"/>
        </w:rPr>
        <w:t>.</w:t>
      </w:r>
      <w:r w:rsidRPr="00277E8E">
        <w:rPr>
          <w:rFonts w:ascii="Monaco" w:hAnsi="Monaco" w:cs="Courier New"/>
          <w:sz w:val="21"/>
          <w:szCs w:val="21"/>
        </w:rPr>
        <w:t xml:space="preserve">form_label_grid </w:t>
      </w:r>
      <w:r w:rsidRPr="00277E8E">
        <w:rPr>
          <w:rFonts w:ascii="Monaco" w:hAnsi="Monaco" w:cs="Courier New"/>
          <w:color w:val="055BE0"/>
          <w:sz w:val="21"/>
          <w:szCs w:val="21"/>
        </w:rPr>
        <w:t>=</w:t>
      </w:r>
      <w:r w:rsidRPr="00277E8E">
        <w:rPr>
          <w:rFonts w:ascii="Monaco" w:hAnsi="Monaco" w:cs="Courier New"/>
          <w:sz w:val="21"/>
          <w:szCs w:val="21"/>
        </w:rPr>
        <w:t xml:space="preserve"> form_label_grid</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DataGenerator</w:t>
      </w:r>
      <w:r w:rsidRPr="00277E8E">
        <w:rPr>
          <w:rFonts w:ascii="Monaco" w:hAnsi="Monaco" w:cs="Courier New"/>
          <w:color w:val="055BE0"/>
          <w:sz w:val="21"/>
          <w:szCs w:val="21"/>
        </w:rPr>
        <w:t>.</w:t>
      </w:r>
      <w:r w:rsidRPr="00277E8E">
        <w:rPr>
          <w:rFonts w:ascii="Monaco" w:hAnsi="Monaco" w:cs="Courier New"/>
          <w:sz w:val="21"/>
          <w:szCs w:val="21"/>
        </w:rPr>
        <w:t xml:space="preserve">rect_intersect </w:t>
      </w:r>
      <w:r w:rsidRPr="00277E8E">
        <w:rPr>
          <w:rFonts w:ascii="Monaco" w:hAnsi="Monaco" w:cs="Courier New"/>
          <w:color w:val="055BE0"/>
          <w:sz w:val="21"/>
          <w:szCs w:val="21"/>
        </w:rPr>
        <w:t>=</w:t>
      </w:r>
      <w:r w:rsidRPr="00277E8E">
        <w:rPr>
          <w:rFonts w:ascii="Monaco" w:hAnsi="Monaco" w:cs="Courier New"/>
          <w:sz w:val="21"/>
          <w:szCs w:val="21"/>
        </w:rPr>
        <w:t xml:space="preserve"> rect_intersect</w:t>
      </w:r>
    </w:p>
    <w:p w:rsidR="00277E8E" w:rsidRPr="00277E8E" w:rsidRDefault="00277E8E" w:rsidP="00277E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77E8E">
        <w:rPr>
          <w:rFonts w:ascii="Monaco" w:hAnsi="Monaco" w:cs="Courier New"/>
          <w:sz w:val="21"/>
          <w:szCs w:val="21"/>
        </w:rPr>
        <w:t>DataGenerator</w:t>
      </w:r>
      <w:r w:rsidRPr="00277E8E">
        <w:rPr>
          <w:rFonts w:ascii="Monaco" w:hAnsi="Monaco" w:cs="Courier New"/>
          <w:color w:val="055BE0"/>
          <w:sz w:val="21"/>
          <w:szCs w:val="21"/>
        </w:rPr>
        <w:t>.</w:t>
      </w:r>
      <w:r w:rsidRPr="00277E8E">
        <w:rPr>
          <w:rFonts w:ascii="Monaco" w:hAnsi="Monaco" w:cs="Courier New"/>
          <w:sz w:val="21"/>
          <w:szCs w:val="21"/>
        </w:rPr>
        <w:t xml:space="preserve">yolo_shape </w:t>
      </w:r>
      <w:r w:rsidRPr="00277E8E">
        <w:rPr>
          <w:rFonts w:ascii="Monaco" w:hAnsi="Monaco" w:cs="Courier New"/>
          <w:color w:val="055BE0"/>
          <w:sz w:val="21"/>
          <w:szCs w:val="21"/>
        </w:rPr>
        <w:t>=</w:t>
      </w:r>
      <w:r w:rsidRPr="00277E8E">
        <w:rPr>
          <w:rFonts w:ascii="Monaco" w:hAnsi="Monaco" w:cs="Courier New"/>
          <w:sz w:val="21"/>
          <w:szCs w:val="21"/>
        </w:rPr>
        <w:t xml:space="preserve"> yolo_shape</w:t>
      </w:r>
    </w:p>
    <w:p w:rsidR="008213D6" w:rsidRDefault="00DC5595" w:rsidP="00F11039">
      <w:pPr>
        <w:pStyle w:val="NormalPACKT"/>
        <w:rPr>
          <w:rFonts w:ascii="Calibri" w:hAnsi="Calibri" w:cs="Calibri"/>
          <w:shd w:val="clear" w:color="auto" w:fill="FFFFFF"/>
          <w:lang w:val="en-GB"/>
        </w:rPr>
      </w:pPr>
      <w:r>
        <w:rPr>
          <w:rFonts w:ascii="Calibri" w:hAnsi="Calibri" w:cs="Calibri"/>
          <w:shd w:val="clear" w:color="auto" w:fill="FFFFFF"/>
          <w:lang w:val="en-GB"/>
        </w:rPr>
        <w:t>Finally, we can combine the building blocks defined above into the training and validation generators:</w:t>
      </w:r>
    </w:p>
    <w:p w:rsidR="00DC5595" w:rsidRDefault="00DC5595" w:rsidP="00F11039">
      <w:pPr>
        <w:pStyle w:val="NormalPACKT"/>
        <w:rPr>
          <w:rFonts w:ascii="Calibri" w:hAnsi="Calibri" w:cs="Calibri"/>
          <w:shd w:val="clear" w:color="auto" w:fill="FFFFFF"/>
          <w:lang w:val="en-GB"/>
        </w:rPr>
      </w:pP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train_generator </w:t>
      </w:r>
      <w:r w:rsidRPr="000A0CB0">
        <w:rPr>
          <w:rFonts w:ascii="Monaco" w:hAnsi="Monaco" w:cs="Courier New"/>
          <w:color w:val="055BE0"/>
          <w:sz w:val="21"/>
          <w:szCs w:val="21"/>
        </w:rPr>
        <w:t>=</w:t>
      </w:r>
      <w:r w:rsidRPr="000A0CB0">
        <w:rPr>
          <w:rFonts w:ascii="Monaco" w:hAnsi="Monaco" w:cs="Courier New"/>
          <w:sz w:val="21"/>
          <w:szCs w:val="21"/>
        </w:rPr>
        <w:t xml:space="preserve"> DataGenerator(</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train_image_ids,</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train_pixels,</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train_labels, </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batch_size</w:t>
      </w:r>
      <w:r w:rsidRPr="000A0CB0">
        <w:rPr>
          <w:rFonts w:ascii="Monaco" w:hAnsi="Monaco" w:cs="Courier New"/>
          <w:color w:val="055BE0"/>
          <w:sz w:val="21"/>
          <w:szCs w:val="21"/>
        </w:rPr>
        <w:t>=</w:t>
      </w:r>
      <w:r w:rsidRPr="000A0CB0">
        <w:rPr>
          <w:rFonts w:ascii="Monaco" w:hAnsi="Monaco" w:cs="Courier New"/>
          <w:color w:val="666666"/>
          <w:sz w:val="21"/>
          <w:szCs w:val="21"/>
        </w:rPr>
        <w:t>6</w:t>
      </w:r>
      <w:r w:rsidRPr="000A0CB0">
        <w:rPr>
          <w:rFonts w:ascii="Monaco" w:hAnsi="Monaco" w:cs="Courier New"/>
          <w:sz w:val="21"/>
          <w:szCs w:val="21"/>
        </w:rPr>
        <w:t xml:space="preserve">, </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shuffle</w:t>
      </w:r>
      <w:r w:rsidRPr="000A0CB0">
        <w:rPr>
          <w:rFonts w:ascii="Monaco" w:hAnsi="Monaco" w:cs="Courier New"/>
          <w:color w:val="055BE0"/>
          <w:sz w:val="21"/>
          <w:szCs w:val="21"/>
        </w:rPr>
        <w:t>=</w:t>
      </w:r>
      <w:r w:rsidRPr="000A0CB0">
        <w:rPr>
          <w:rFonts w:ascii="Monaco" w:hAnsi="Monaco" w:cs="Courier New"/>
          <w:color w:val="3D7E7E"/>
          <w:sz w:val="21"/>
          <w:szCs w:val="21"/>
        </w:rPr>
        <w:t>True</w:t>
      </w:r>
      <w:r w:rsidRPr="000A0CB0">
        <w:rPr>
          <w:rFonts w:ascii="Monaco" w:hAnsi="Monaco" w:cs="Courier New"/>
          <w:sz w:val="21"/>
          <w:szCs w:val="21"/>
        </w:rPr>
        <w:t>,</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augment</w:t>
      </w:r>
      <w:r w:rsidRPr="000A0CB0">
        <w:rPr>
          <w:rFonts w:ascii="Monaco" w:hAnsi="Monaco" w:cs="Courier New"/>
          <w:color w:val="055BE0"/>
          <w:sz w:val="21"/>
          <w:szCs w:val="21"/>
        </w:rPr>
        <w:t>=</w:t>
      </w:r>
      <w:r w:rsidRPr="000A0CB0">
        <w:rPr>
          <w:rFonts w:ascii="Monaco" w:hAnsi="Monaco" w:cs="Courier New"/>
          <w:color w:val="3D7E7E"/>
          <w:sz w:val="21"/>
          <w:szCs w:val="21"/>
        </w:rPr>
        <w:t>True</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val_generator </w:t>
      </w:r>
      <w:r w:rsidRPr="000A0CB0">
        <w:rPr>
          <w:rFonts w:ascii="Monaco" w:hAnsi="Monaco" w:cs="Courier New"/>
          <w:color w:val="055BE0"/>
          <w:sz w:val="21"/>
          <w:szCs w:val="21"/>
        </w:rPr>
        <w:t>=</w:t>
      </w:r>
      <w:r w:rsidRPr="000A0CB0">
        <w:rPr>
          <w:rFonts w:ascii="Monaco" w:hAnsi="Monaco" w:cs="Courier New"/>
          <w:sz w:val="21"/>
          <w:szCs w:val="21"/>
        </w:rPr>
        <w:t xml:space="preserve"> DataGenerator(</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val_image_ids, </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val_pixels,</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val_labels, </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batch_size</w:t>
      </w:r>
      <w:r w:rsidRPr="000A0CB0">
        <w:rPr>
          <w:rFonts w:ascii="Monaco" w:hAnsi="Monaco" w:cs="Courier New"/>
          <w:color w:val="055BE0"/>
          <w:sz w:val="21"/>
          <w:szCs w:val="21"/>
        </w:rPr>
        <w:t>=</w:t>
      </w:r>
      <w:r w:rsidRPr="000A0CB0">
        <w:rPr>
          <w:rFonts w:ascii="Monaco" w:hAnsi="Monaco" w:cs="Courier New"/>
          <w:color w:val="666666"/>
          <w:sz w:val="21"/>
          <w:szCs w:val="21"/>
        </w:rPr>
        <w:t>10</w:t>
      </w:r>
      <w:r w:rsidRPr="000A0CB0">
        <w:rPr>
          <w:rFonts w:ascii="Monaco" w:hAnsi="Monaco" w:cs="Courier New"/>
          <w:sz w:val="21"/>
          <w:szCs w:val="21"/>
        </w:rPr>
        <w:t>,</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shuffle</w:t>
      </w:r>
      <w:r w:rsidRPr="000A0CB0">
        <w:rPr>
          <w:rFonts w:ascii="Monaco" w:hAnsi="Monaco" w:cs="Courier New"/>
          <w:color w:val="055BE0"/>
          <w:sz w:val="21"/>
          <w:szCs w:val="21"/>
        </w:rPr>
        <w:t>=</w:t>
      </w:r>
      <w:r w:rsidRPr="000A0CB0">
        <w:rPr>
          <w:rFonts w:ascii="Monaco" w:hAnsi="Monaco" w:cs="Courier New"/>
          <w:color w:val="3D7E7E"/>
          <w:sz w:val="21"/>
          <w:szCs w:val="21"/>
        </w:rPr>
        <w:t>False</w:t>
      </w:r>
      <w:r w:rsidRPr="000A0CB0">
        <w:rPr>
          <w:rFonts w:ascii="Monaco" w:hAnsi="Monaco" w:cs="Courier New"/>
          <w:sz w:val="21"/>
          <w:szCs w:val="21"/>
        </w:rPr>
        <w:t>,</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    augment</w:t>
      </w:r>
      <w:r w:rsidRPr="000A0CB0">
        <w:rPr>
          <w:rFonts w:ascii="Monaco" w:hAnsi="Monaco" w:cs="Courier New"/>
          <w:color w:val="055BE0"/>
          <w:sz w:val="21"/>
          <w:szCs w:val="21"/>
        </w:rPr>
        <w:t>=</w:t>
      </w:r>
      <w:r w:rsidRPr="000A0CB0">
        <w:rPr>
          <w:rFonts w:ascii="Monaco" w:hAnsi="Monaco" w:cs="Courier New"/>
          <w:color w:val="3D7E7E"/>
          <w:sz w:val="21"/>
          <w:szCs w:val="21"/>
        </w:rPr>
        <w:t>False</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w:t>
      </w: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0A0CB0" w:rsidRPr="000A0CB0" w:rsidRDefault="000A0CB0" w:rsidP="000A0C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A0CB0">
        <w:rPr>
          <w:rFonts w:ascii="Monaco" w:hAnsi="Monaco" w:cs="Courier New"/>
          <w:sz w:val="21"/>
          <w:szCs w:val="21"/>
        </w:rPr>
        <w:t xml:space="preserve">image_grid </w:t>
      </w:r>
      <w:r w:rsidRPr="000A0CB0">
        <w:rPr>
          <w:rFonts w:ascii="Monaco" w:hAnsi="Monaco" w:cs="Courier New"/>
          <w:color w:val="055BE0"/>
          <w:sz w:val="21"/>
          <w:szCs w:val="21"/>
        </w:rPr>
        <w:t>=</w:t>
      </w:r>
      <w:r w:rsidRPr="000A0CB0">
        <w:rPr>
          <w:rFonts w:ascii="Monaco" w:hAnsi="Monaco" w:cs="Courier New"/>
          <w:sz w:val="21"/>
          <w:szCs w:val="21"/>
        </w:rPr>
        <w:t xml:space="preserve"> train_generator</w:t>
      </w:r>
      <w:r w:rsidRPr="000A0CB0">
        <w:rPr>
          <w:rFonts w:ascii="Monaco" w:hAnsi="Monaco" w:cs="Courier New"/>
          <w:color w:val="055BE0"/>
          <w:sz w:val="21"/>
          <w:szCs w:val="21"/>
        </w:rPr>
        <w:t>.</w:t>
      </w:r>
      <w:r w:rsidRPr="000A0CB0">
        <w:rPr>
          <w:rFonts w:ascii="Monaco" w:hAnsi="Monaco" w:cs="Courier New"/>
          <w:sz w:val="21"/>
          <w:szCs w:val="21"/>
        </w:rPr>
        <w:t>image_grid</w:t>
      </w:r>
    </w:p>
    <w:p w:rsidR="00DC5595" w:rsidRDefault="00DC5595" w:rsidP="00F11039">
      <w:pPr>
        <w:pStyle w:val="NormalPACKT"/>
        <w:rPr>
          <w:rFonts w:ascii="Calibri" w:hAnsi="Calibri" w:cs="Calibri"/>
          <w:shd w:val="clear" w:color="auto" w:fill="FFFFFF"/>
          <w:lang w:val="en-GB"/>
        </w:rPr>
      </w:pPr>
    </w:p>
    <w:p w:rsidR="00263137" w:rsidRDefault="00263137" w:rsidP="00F11039">
      <w:pPr>
        <w:pStyle w:val="NormalPACKT"/>
        <w:rPr>
          <w:rFonts w:ascii="Calibri" w:hAnsi="Calibri" w:cs="Calibri"/>
          <w:shd w:val="clear" w:color="auto" w:fill="FFFFFF"/>
          <w:lang w:val="en-GB"/>
        </w:rPr>
      </w:pPr>
      <w:r>
        <w:rPr>
          <w:rFonts w:ascii="Calibri" w:hAnsi="Calibri" w:cs="Calibri"/>
          <w:shd w:val="clear" w:color="auto" w:fill="FFFFFF"/>
          <w:lang w:val="en-GB"/>
        </w:rPr>
        <w:t>We instantiate the model</w:t>
      </w:r>
      <w:r w:rsidR="00C15F5F">
        <w:rPr>
          <w:rFonts w:ascii="Calibri" w:hAnsi="Calibri" w:cs="Calibri"/>
          <w:shd w:val="clear" w:color="auto" w:fill="FFFFFF"/>
          <w:lang w:val="en-GB"/>
        </w:rPr>
        <w:t>:</w:t>
      </w:r>
    </w:p>
    <w:p w:rsidR="00263137" w:rsidRPr="00263137" w:rsidRDefault="00263137" w:rsidP="002631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63137">
        <w:rPr>
          <w:rFonts w:ascii="Monaco" w:hAnsi="Monaco" w:cs="Courier New"/>
          <w:sz w:val="21"/>
          <w:szCs w:val="21"/>
        </w:rPr>
        <w:t xml:space="preserve">model </w:t>
      </w:r>
      <w:r w:rsidRPr="00263137">
        <w:rPr>
          <w:rFonts w:ascii="Monaco" w:hAnsi="Monaco" w:cs="Courier New"/>
          <w:color w:val="055BE0"/>
          <w:sz w:val="21"/>
          <w:szCs w:val="21"/>
        </w:rPr>
        <w:t>=</w:t>
      </w:r>
      <w:r w:rsidRPr="00263137">
        <w:rPr>
          <w:rFonts w:ascii="Monaco" w:hAnsi="Monaco" w:cs="Courier New"/>
          <w:sz w:val="21"/>
          <w:szCs w:val="21"/>
        </w:rPr>
        <w:t xml:space="preserve"> create_model()</w:t>
      </w:r>
    </w:p>
    <w:p w:rsidR="00263137" w:rsidRDefault="00263137" w:rsidP="00F11039">
      <w:pPr>
        <w:pStyle w:val="NormalPACKT"/>
        <w:rPr>
          <w:rFonts w:ascii="Calibri" w:hAnsi="Calibri" w:cs="Calibri"/>
          <w:shd w:val="clear" w:color="auto" w:fill="FFFFFF"/>
          <w:lang w:val="en-GB"/>
        </w:rPr>
      </w:pPr>
    </w:p>
    <w:p w:rsidR="004413AA" w:rsidRDefault="002F5892" w:rsidP="00744049">
      <w:pPr>
        <w:pStyle w:val="NormalPACKT"/>
        <w:rPr>
          <w:ins w:id="172" w:author="BANACHEWICZ, Konrad" w:date="2022-01-05T10:40:00Z"/>
          <w:rFonts w:ascii="Arial" w:hAnsi="Arial" w:cs="Arial"/>
          <w:sz w:val="21"/>
          <w:szCs w:val="21"/>
        </w:rPr>
      </w:pPr>
      <w:r>
        <w:rPr>
          <w:rFonts w:ascii="Calibri" w:hAnsi="Calibri" w:cs="Calibri"/>
          <w:shd w:val="clear" w:color="auto" w:fill="FFFFFF"/>
          <w:lang w:val="en-GB"/>
        </w:rPr>
        <w:t xml:space="preserve">The original </w:t>
      </w:r>
      <w:proofErr w:type="spellStart"/>
      <w:r>
        <w:rPr>
          <w:rFonts w:ascii="Calibri" w:hAnsi="Calibri" w:cs="Calibri"/>
          <w:shd w:val="clear" w:color="auto" w:fill="FFFFFF"/>
          <w:lang w:val="en-GB"/>
        </w:rPr>
        <w:t>Yolo</w:t>
      </w:r>
      <w:proofErr w:type="spellEnd"/>
      <w:r>
        <w:rPr>
          <w:rFonts w:ascii="Calibri" w:hAnsi="Calibri" w:cs="Calibri"/>
          <w:shd w:val="clear" w:color="auto" w:fill="FFFFFF"/>
          <w:lang w:val="en-GB"/>
        </w:rPr>
        <w:t xml:space="preserve"> paper referenced above </w:t>
      </w:r>
      <w:r w:rsidR="00AB7195">
        <w:rPr>
          <w:rFonts w:ascii="Calibri" w:hAnsi="Calibri" w:cs="Calibri"/>
          <w:shd w:val="clear" w:color="auto" w:fill="FFFFFF"/>
          <w:lang w:val="en-GB"/>
        </w:rPr>
        <w:t>addresses</w:t>
      </w:r>
      <w:r w:rsidR="006556FD">
        <w:rPr>
          <w:rFonts w:ascii="Calibri" w:hAnsi="Calibri" w:cs="Calibri"/>
          <w:shd w:val="clear" w:color="auto" w:fill="FFFFFF"/>
          <w:lang w:val="en-GB"/>
        </w:rPr>
        <w:t xml:space="preserve"> an issue with the model</w:t>
      </w:r>
      <w:r w:rsidR="009A7E94">
        <w:rPr>
          <w:rFonts w:ascii="Calibri" w:hAnsi="Calibri" w:cs="Calibri"/>
          <w:shd w:val="clear" w:color="auto" w:fill="FFFFFF"/>
          <w:lang w:val="en-GB"/>
        </w:rPr>
        <w:t xml:space="preserve">: the label grid is likely to contain in its grid </w:t>
      </w:r>
      <w:r w:rsidR="00CF6798">
        <w:rPr>
          <w:rFonts w:ascii="Calibri" w:hAnsi="Calibri" w:cs="Calibri"/>
          <w:shd w:val="clear" w:color="auto" w:fill="FFFFFF"/>
          <w:lang w:val="en-GB"/>
        </w:rPr>
        <w:t xml:space="preserve">more cells without objects than with objects. </w:t>
      </w:r>
      <w:r w:rsidR="001A33A5">
        <w:rPr>
          <w:rFonts w:ascii="Calibri" w:hAnsi="Calibri" w:cs="Calibri"/>
          <w:shd w:val="clear" w:color="auto" w:fill="FFFFFF"/>
          <w:lang w:val="en-GB"/>
        </w:rPr>
        <w:t>As a result, the m</w:t>
      </w:r>
      <w:r w:rsidR="00572027">
        <w:rPr>
          <w:rFonts w:ascii="Calibri" w:hAnsi="Calibri" w:cs="Calibri"/>
          <w:shd w:val="clear" w:color="auto" w:fill="FFFFFF"/>
          <w:lang w:val="en-GB"/>
        </w:rPr>
        <w:t>odel performance will be</w:t>
      </w:r>
      <w:r w:rsidR="00625030">
        <w:rPr>
          <w:rFonts w:ascii="Calibri" w:hAnsi="Calibri" w:cs="Calibri"/>
          <w:shd w:val="clear" w:color="auto" w:fill="FFFFFF"/>
          <w:lang w:val="en-GB"/>
        </w:rPr>
        <w:t xml:space="preserve"> </w:t>
      </w:r>
      <w:r w:rsidR="002A0B51">
        <w:rPr>
          <w:rFonts w:ascii="Calibri" w:hAnsi="Calibri" w:cs="Calibri"/>
          <w:shd w:val="clear" w:color="auto" w:fill="FFFFFF"/>
          <w:lang w:val="en-GB"/>
        </w:rPr>
        <w:t xml:space="preserve">driven by reducing the error associated with the former than with the latter </w:t>
      </w:r>
      <w:r w:rsidR="00136387">
        <w:rPr>
          <w:rFonts w:ascii="Calibri" w:hAnsi="Calibri" w:cs="Calibri"/>
          <w:shd w:val="clear" w:color="auto" w:fill="FFFFFF"/>
          <w:lang w:val="en-GB"/>
        </w:rPr>
        <w:t>–</w:t>
      </w:r>
      <w:r w:rsidR="002A0B51">
        <w:rPr>
          <w:rFonts w:ascii="Calibri" w:hAnsi="Calibri" w:cs="Calibri"/>
          <w:shd w:val="clear" w:color="auto" w:fill="FFFFFF"/>
          <w:lang w:val="en-GB"/>
        </w:rPr>
        <w:t xml:space="preserve"> </w:t>
      </w:r>
      <w:r w:rsidR="00136387">
        <w:rPr>
          <w:rFonts w:ascii="Calibri" w:hAnsi="Calibri" w:cs="Calibri"/>
          <w:shd w:val="clear" w:color="auto" w:fill="FFFFFF"/>
          <w:lang w:val="en-GB"/>
        </w:rPr>
        <w:t xml:space="preserve">so the detection will miss out on wheat heads. </w:t>
      </w:r>
      <w:r w:rsidR="00833045">
        <w:rPr>
          <w:rFonts w:ascii="Calibri" w:hAnsi="Calibri" w:cs="Calibri"/>
          <w:shd w:val="clear" w:color="auto" w:fill="FFFFFF"/>
          <w:lang w:val="en-GB"/>
        </w:rPr>
        <w:t xml:space="preserve">The suggestion of the authors is to weigh the cells </w:t>
      </w:r>
      <w:r w:rsidR="008C284A">
        <w:rPr>
          <w:rFonts w:ascii="Calibri" w:hAnsi="Calibri" w:cs="Calibri"/>
          <w:shd w:val="clear" w:color="auto" w:fill="FFFFFF"/>
          <w:lang w:val="en-GB"/>
        </w:rPr>
        <w:t xml:space="preserve">containing bounding boxes higher than the empty ones. The custom loss function </w:t>
      </w:r>
      <w:r w:rsidR="005A4607">
        <w:rPr>
          <w:rFonts w:ascii="Calibri" w:hAnsi="Calibri" w:cs="Calibri"/>
          <w:shd w:val="clear" w:color="auto" w:fill="FFFFFF"/>
          <w:lang w:val="en-GB"/>
        </w:rPr>
        <w:t>below implements this idea</w:t>
      </w:r>
      <w:r w:rsidR="00A13B1A">
        <w:rPr>
          <w:rFonts w:ascii="Calibri" w:hAnsi="Calibri" w:cs="Calibri"/>
          <w:shd w:val="clear" w:color="auto" w:fill="FFFFFF"/>
          <w:lang w:val="en-GB"/>
        </w:rPr>
        <w:t xml:space="preserve">: </w:t>
      </w:r>
      <w:r w:rsidR="004B7745">
        <w:rPr>
          <w:rFonts w:ascii="Calibri" w:hAnsi="Calibri" w:cs="Calibri"/>
          <w:shd w:val="clear" w:color="auto" w:fill="FFFFFF"/>
          <w:lang w:val="en-GB"/>
        </w:rPr>
        <w:t xml:space="preserve">it combines the confidence score </w:t>
      </w:r>
      <w:r w:rsidR="00EE253B">
        <w:rPr>
          <w:rFonts w:ascii="Calibri" w:hAnsi="Calibri" w:cs="Calibri"/>
          <w:shd w:val="clear" w:color="auto" w:fill="FFFFFF"/>
          <w:lang w:val="en-GB"/>
        </w:rPr>
        <w:t>associated with the box</w:t>
      </w:r>
      <w:r w:rsidR="004F1DDA">
        <w:rPr>
          <w:rFonts w:ascii="Calibri" w:hAnsi="Calibri" w:cs="Calibri"/>
          <w:shd w:val="clear" w:color="auto" w:fill="FFFFFF"/>
          <w:lang w:val="en-GB"/>
        </w:rPr>
        <w:t xml:space="preserve"> (to decide if the cell is empty) and the size and position of the bounding boxes</w:t>
      </w:r>
      <w:r w:rsidR="005A4607">
        <w:rPr>
          <w:rFonts w:ascii="Calibri" w:hAnsi="Calibri" w:cs="Calibri"/>
          <w:shd w:val="clear" w:color="auto" w:fill="FFFFFF"/>
          <w:lang w:val="en-GB"/>
        </w:rPr>
        <w:t>.</w:t>
      </w:r>
    </w:p>
    <w:p w:rsidR="004413AA" w:rsidRPr="00744049" w:rsidRDefault="004413AA" w:rsidP="00F11039">
      <w:pPr>
        <w:pStyle w:val="NormalPACKT"/>
        <w:rPr>
          <w:rFonts w:ascii="Calibri" w:hAnsi="Calibri" w:cs="Calibri"/>
          <w:shd w:val="clear" w:color="auto" w:fill="FFFFFF"/>
        </w:rPr>
      </w:pP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color w:val="007B00"/>
          <w:sz w:val="21"/>
          <w:szCs w:val="21"/>
        </w:rPr>
        <w:t>def</w:t>
      </w:r>
      <w:r w:rsidRPr="00387754">
        <w:rPr>
          <w:rFonts w:ascii="Monaco" w:hAnsi="Monaco" w:cs="Courier New"/>
          <w:sz w:val="21"/>
          <w:szCs w:val="21"/>
        </w:rPr>
        <w:t xml:space="preserve"> get_mask(y_true):</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anchor_one_mask </w:t>
      </w:r>
      <w:r w:rsidRPr="00387754">
        <w:rPr>
          <w:rFonts w:ascii="Monaco" w:hAnsi="Monaco" w:cs="Courier New"/>
          <w:color w:val="055BE0"/>
          <w:sz w:val="21"/>
          <w:szCs w:val="21"/>
        </w:rPr>
        <w:t>=</w:t>
      </w:r>
      <w:r w:rsidRPr="00387754">
        <w:rPr>
          <w:rFonts w:ascii="Monaco" w:hAnsi="Monaco" w:cs="Courier New"/>
          <w:sz w:val="21"/>
          <w:szCs w:val="21"/>
        </w:rPr>
        <w:t xml:space="preserve"> tf</w:t>
      </w:r>
      <w:r w:rsidRPr="00387754">
        <w:rPr>
          <w:rFonts w:ascii="Monaco" w:hAnsi="Monaco" w:cs="Courier New"/>
          <w:color w:val="055BE0"/>
          <w:sz w:val="21"/>
          <w:szCs w:val="21"/>
        </w:rPr>
        <w:t>.</w:t>
      </w:r>
      <w:r w:rsidRPr="00387754">
        <w:rPr>
          <w:rFonts w:ascii="Monaco" w:hAnsi="Monaco" w:cs="Courier New"/>
          <w:sz w:val="21"/>
          <w:szCs w:val="21"/>
        </w:rPr>
        <w:t>where(</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y_true[:,:,:,</w:t>
      </w:r>
      <w:r w:rsidRPr="00387754">
        <w:rPr>
          <w:rFonts w:ascii="Monaco" w:hAnsi="Monaco" w:cs="Courier New"/>
          <w:color w:val="666666"/>
          <w:sz w:val="21"/>
          <w:szCs w:val="21"/>
        </w:rPr>
        <w:t>0</w:t>
      </w:r>
      <w:r w:rsidRPr="00387754">
        <w:rPr>
          <w:rFonts w:ascii="Monaco" w:hAnsi="Monaco" w:cs="Courier New"/>
          <w:sz w:val="21"/>
          <w:szCs w:val="21"/>
        </w:rPr>
        <w:t xml:space="preserve">] </w:t>
      </w:r>
      <w:r w:rsidRPr="00387754">
        <w:rPr>
          <w:rFonts w:ascii="Monaco" w:hAnsi="Monaco" w:cs="Courier New"/>
          <w:color w:val="055BE0"/>
          <w:sz w:val="21"/>
          <w:szCs w:val="21"/>
        </w:rPr>
        <w:t>==</w:t>
      </w:r>
      <w:r w:rsidRPr="00387754">
        <w:rPr>
          <w:rFonts w:ascii="Monaco" w:hAnsi="Monaco" w:cs="Courier New"/>
          <w:sz w:val="21"/>
          <w:szCs w:val="21"/>
        </w:rPr>
        <w:t xml:space="preserve"> </w:t>
      </w:r>
      <w:r w:rsidRPr="00387754">
        <w:rPr>
          <w:rFonts w:ascii="Monaco" w:hAnsi="Monaco" w:cs="Courier New"/>
          <w:color w:val="666666"/>
          <w:sz w:val="21"/>
          <w:szCs w:val="21"/>
        </w:rPr>
        <w:t>0</w:t>
      </w: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0.5</w:t>
      </w: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5.0</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anchor_two_mask </w:t>
      </w:r>
      <w:r w:rsidRPr="00387754">
        <w:rPr>
          <w:rFonts w:ascii="Monaco" w:hAnsi="Monaco" w:cs="Courier New"/>
          <w:color w:val="055BE0"/>
          <w:sz w:val="21"/>
          <w:szCs w:val="21"/>
        </w:rPr>
        <w:t>=</w:t>
      </w:r>
      <w:r w:rsidRPr="00387754">
        <w:rPr>
          <w:rFonts w:ascii="Monaco" w:hAnsi="Monaco" w:cs="Courier New"/>
          <w:sz w:val="21"/>
          <w:szCs w:val="21"/>
        </w:rPr>
        <w:t xml:space="preserve"> tf</w:t>
      </w:r>
      <w:r w:rsidRPr="00387754">
        <w:rPr>
          <w:rFonts w:ascii="Monaco" w:hAnsi="Monaco" w:cs="Courier New"/>
          <w:color w:val="055BE0"/>
          <w:sz w:val="21"/>
          <w:szCs w:val="21"/>
        </w:rPr>
        <w:t>.</w:t>
      </w:r>
      <w:r w:rsidRPr="00387754">
        <w:rPr>
          <w:rFonts w:ascii="Monaco" w:hAnsi="Monaco" w:cs="Courier New"/>
          <w:sz w:val="21"/>
          <w:szCs w:val="21"/>
        </w:rPr>
        <w:t>where(</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y_true[:,:,:,</w:t>
      </w:r>
      <w:r w:rsidRPr="00387754">
        <w:rPr>
          <w:rFonts w:ascii="Monaco" w:hAnsi="Monaco" w:cs="Courier New"/>
          <w:color w:val="666666"/>
          <w:sz w:val="21"/>
          <w:szCs w:val="21"/>
        </w:rPr>
        <w:t>5</w:t>
      </w:r>
      <w:r w:rsidRPr="00387754">
        <w:rPr>
          <w:rFonts w:ascii="Monaco" w:hAnsi="Monaco" w:cs="Courier New"/>
          <w:sz w:val="21"/>
          <w:szCs w:val="21"/>
        </w:rPr>
        <w:t xml:space="preserve">] </w:t>
      </w:r>
      <w:r w:rsidRPr="00387754">
        <w:rPr>
          <w:rFonts w:ascii="Monaco" w:hAnsi="Monaco" w:cs="Courier New"/>
          <w:color w:val="055BE0"/>
          <w:sz w:val="21"/>
          <w:szCs w:val="21"/>
        </w:rPr>
        <w:t>==</w:t>
      </w:r>
      <w:r w:rsidRPr="00387754">
        <w:rPr>
          <w:rFonts w:ascii="Monaco" w:hAnsi="Monaco" w:cs="Courier New"/>
          <w:sz w:val="21"/>
          <w:szCs w:val="21"/>
        </w:rPr>
        <w:t xml:space="preserve"> </w:t>
      </w:r>
      <w:r w:rsidRPr="00387754">
        <w:rPr>
          <w:rFonts w:ascii="Monaco" w:hAnsi="Monaco" w:cs="Courier New"/>
          <w:color w:val="666666"/>
          <w:sz w:val="21"/>
          <w:szCs w:val="21"/>
        </w:rPr>
        <w:t>0</w:t>
      </w: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0.5</w:t>
      </w: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666666"/>
          <w:sz w:val="21"/>
          <w:szCs w:val="21"/>
        </w:rPr>
        <w:t>5.0</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bboxes_mask </w:t>
      </w:r>
      <w:r w:rsidRPr="00387754">
        <w:rPr>
          <w:rFonts w:ascii="Monaco" w:hAnsi="Monaco" w:cs="Courier New"/>
          <w:color w:val="055BE0"/>
          <w:sz w:val="21"/>
          <w:szCs w:val="21"/>
        </w:rPr>
        <w:t>=</w:t>
      </w:r>
      <w:r w:rsidRPr="00387754">
        <w:rPr>
          <w:rFonts w:ascii="Monaco" w:hAnsi="Monaco" w:cs="Courier New"/>
          <w:sz w:val="21"/>
          <w:szCs w:val="21"/>
        </w:rPr>
        <w:t xml:space="preserve"> tf</w:t>
      </w:r>
      <w:r w:rsidRPr="00387754">
        <w:rPr>
          <w:rFonts w:ascii="Monaco" w:hAnsi="Monaco" w:cs="Courier New"/>
          <w:color w:val="055BE0"/>
          <w:sz w:val="21"/>
          <w:szCs w:val="21"/>
        </w:rPr>
        <w:t>.</w:t>
      </w:r>
      <w:r w:rsidRPr="00387754">
        <w:rPr>
          <w:rFonts w:ascii="Monaco" w:hAnsi="Monaco" w:cs="Courier New"/>
          <w:sz w:val="21"/>
          <w:szCs w:val="21"/>
        </w:rPr>
        <w:t>concat(</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[anchor_one_mask,anchor_two_mask],</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axis</w:t>
      </w:r>
      <w:r w:rsidRPr="00387754">
        <w:rPr>
          <w:rFonts w:ascii="Monaco" w:hAnsi="Monaco" w:cs="Courier New"/>
          <w:color w:val="055BE0"/>
          <w:sz w:val="21"/>
          <w:szCs w:val="21"/>
        </w:rPr>
        <w:t>=</w:t>
      </w:r>
      <w:r w:rsidRPr="00387754">
        <w:rPr>
          <w:rFonts w:ascii="Monaco" w:hAnsi="Monaco" w:cs="Courier New"/>
          <w:color w:val="666666"/>
          <w:sz w:val="21"/>
          <w:szCs w:val="21"/>
        </w:rPr>
        <w:t>0</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p>
    <w:p w:rsidR="00387754" w:rsidRPr="00387754" w:rsidRDefault="00387754" w:rsidP="00387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87754">
        <w:rPr>
          <w:rFonts w:ascii="Monaco" w:hAnsi="Monaco" w:cs="Courier New"/>
          <w:sz w:val="21"/>
          <w:szCs w:val="21"/>
        </w:rPr>
        <w:t xml:space="preserve">    </w:t>
      </w:r>
      <w:r w:rsidRPr="00387754">
        <w:rPr>
          <w:rFonts w:ascii="Monaco" w:hAnsi="Monaco" w:cs="Courier New"/>
          <w:color w:val="007B00"/>
          <w:sz w:val="21"/>
          <w:szCs w:val="21"/>
        </w:rPr>
        <w:t>return</w:t>
      </w:r>
      <w:r w:rsidRPr="00387754">
        <w:rPr>
          <w:rFonts w:ascii="Monaco" w:hAnsi="Monaco" w:cs="Courier New"/>
          <w:sz w:val="21"/>
          <w:szCs w:val="21"/>
        </w:rPr>
        <w:t xml:space="preserve"> bboxes_mask</w:t>
      </w:r>
    </w:p>
    <w:p w:rsidR="00277E8E" w:rsidRDefault="00277E8E" w:rsidP="00F11039">
      <w:pPr>
        <w:pStyle w:val="NormalPACKT"/>
        <w:rPr>
          <w:rFonts w:ascii="Calibri" w:hAnsi="Calibri" w:cs="Calibri"/>
          <w:shd w:val="clear" w:color="auto" w:fill="FFFFFF"/>
          <w:lang w:val="en-GB"/>
        </w:rPr>
      </w:pP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color w:val="007B00"/>
          <w:sz w:val="21"/>
          <w:szCs w:val="21"/>
        </w:rPr>
        <w:t>def</w:t>
      </w:r>
      <w:r w:rsidRPr="00981275">
        <w:rPr>
          <w:rFonts w:ascii="Monaco" w:hAnsi="Monaco" w:cs="Courier New"/>
          <w:sz w:val="21"/>
          <w:szCs w:val="21"/>
        </w:rPr>
        <w:t xml:space="preserve"> custom_loss(y_true, y_pred):</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binary_crossentropy </w:t>
      </w:r>
      <w:r w:rsidRPr="00981275">
        <w:rPr>
          <w:rFonts w:ascii="Monaco" w:hAnsi="Monaco" w:cs="Courier New"/>
          <w:color w:val="055BE0"/>
          <w:sz w:val="21"/>
          <w:szCs w:val="21"/>
        </w:rPr>
        <w:t>=</w:t>
      </w:r>
      <w:r w:rsidRPr="00981275">
        <w:rPr>
          <w:rFonts w:ascii="Monaco" w:hAnsi="Monaco" w:cs="Courier New"/>
          <w:sz w:val="21"/>
          <w:szCs w:val="21"/>
        </w:rPr>
        <w:t xml:space="preserve"> prob_loss </w:t>
      </w:r>
      <w:r w:rsidRPr="00981275">
        <w:rPr>
          <w:rFonts w:ascii="Monaco" w:hAnsi="Monaco" w:cs="Courier New"/>
          <w:color w:val="055BE0"/>
          <w:sz w:val="21"/>
          <w:szCs w:val="21"/>
        </w:rPr>
        <w:t>=</w:t>
      </w: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BinaryCrossentropy(</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reduction</w:t>
      </w:r>
      <w:r w:rsidRPr="00981275">
        <w:rPr>
          <w:rFonts w:ascii="Monaco" w:hAnsi="Monaco" w:cs="Courier New"/>
          <w:color w:val="055BE0"/>
          <w:sz w:val="21"/>
          <w:szCs w:val="21"/>
        </w:rPr>
        <w:t>=</w:t>
      </w:r>
      <w:r w:rsidRPr="00981275">
        <w:rPr>
          <w:rFonts w:ascii="Monaco" w:hAnsi="Monaco" w:cs="Courier New"/>
          <w:sz w:val="21"/>
          <w:szCs w:val="21"/>
        </w:rPr>
        <w:t>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Reduction</w:t>
      </w:r>
      <w:r w:rsidRPr="00981275">
        <w:rPr>
          <w:rFonts w:ascii="Monaco" w:hAnsi="Monaco" w:cs="Courier New"/>
          <w:color w:val="055BE0"/>
          <w:sz w:val="21"/>
          <w:szCs w:val="21"/>
        </w:rPr>
        <w:t>.</w:t>
      </w:r>
      <w:r w:rsidRPr="00981275">
        <w:rPr>
          <w:rFonts w:ascii="Monaco" w:hAnsi="Monaco" w:cs="Courier New"/>
          <w:sz w:val="21"/>
          <w:szCs w:val="21"/>
        </w:rPr>
        <w:t>SUM_OVER_BATCH_SIZE</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prob_loss </w:t>
      </w:r>
      <w:r w:rsidRPr="00981275">
        <w:rPr>
          <w:rFonts w:ascii="Monaco" w:hAnsi="Monaco" w:cs="Courier New"/>
          <w:color w:val="055BE0"/>
          <w:sz w:val="21"/>
          <w:szCs w:val="21"/>
        </w:rPr>
        <w:t>=</w:t>
      </w:r>
      <w:r w:rsidRPr="00981275">
        <w:rPr>
          <w:rFonts w:ascii="Monaco" w:hAnsi="Monaco" w:cs="Courier New"/>
          <w:sz w:val="21"/>
          <w:szCs w:val="21"/>
        </w:rPr>
        <w:t xml:space="preserve"> binary_crossentropy(</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concat([y_true[:,:,:,</w:t>
      </w:r>
      <w:r w:rsidRPr="00981275">
        <w:rPr>
          <w:rFonts w:ascii="Monaco" w:hAnsi="Monaco" w:cs="Courier New"/>
          <w:color w:val="666666"/>
          <w:sz w:val="21"/>
          <w:szCs w:val="21"/>
        </w:rPr>
        <w:t>0</w:t>
      </w:r>
      <w:r w:rsidRPr="00981275">
        <w:rPr>
          <w:rFonts w:ascii="Monaco" w:hAnsi="Monaco" w:cs="Courier New"/>
          <w:sz w:val="21"/>
          <w:szCs w:val="21"/>
        </w:rPr>
        <w:t>], y_true[:,:,:,</w:t>
      </w:r>
      <w:r w:rsidRPr="00981275">
        <w:rPr>
          <w:rFonts w:ascii="Monaco" w:hAnsi="Monaco" w:cs="Courier New"/>
          <w:color w:val="666666"/>
          <w:sz w:val="21"/>
          <w:szCs w:val="21"/>
        </w:rPr>
        <w:t>5</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concat([y_pred[:,:,:,</w:t>
      </w:r>
      <w:r w:rsidRPr="00981275">
        <w:rPr>
          <w:rFonts w:ascii="Monaco" w:hAnsi="Monaco" w:cs="Courier New"/>
          <w:color w:val="666666"/>
          <w:sz w:val="21"/>
          <w:szCs w:val="21"/>
        </w:rPr>
        <w:t>0</w:t>
      </w:r>
      <w:r w:rsidRPr="00981275">
        <w:rPr>
          <w:rFonts w:ascii="Monaco" w:hAnsi="Monaco" w:cs="Courier New"/>
          <w:sz w:val="21"/>
          <w:szCs w:val="21"/>
        </w:rPr>
        <w:t>], y_pred[:,:,:,</w:t>
      </w:r>
      <w:r w:rsidRPr="00981275">
        <w:rPr>
          <w:rFonts w:ascii="Monaco" w:hAnsi="Monaco" w:cs="Courier New"/>
          <w:color w:val="666666"/>
          <w:sz w:val="21"/>
          <w:szCs w:val="21"/>
        </w:rPr>
        <w:t>5</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MSE(</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concat([y_true[:,:,:,</w:t>
      </w:r>
      <w:r w:rsidRPr="00981275">
        <w:rPr>
          <w:rFonts w:ascii="Monaco" w:hAnsi="Monaco" w:cs="Courier New"/>
          <w:color w:val="666666"/>
          <w:sz w:val="21"/>
          <w:szCs w:val="21"/>
        </w:rPr>
        <w:t>1</w:t>
      </w:r>
      <w:r w:rsidRPr="00981275">
        <w:rPr>
          <w:rFonts w:ascii="Monaco" w:hAnsi="Monaco" w:cs="Courier New"/>
          <w:sz w:val="21"/>
          <w:szCs w:val="21"/>
        </w:rPr>
        <w:t>:</w:t>
      </w:r>
      <w:r w:rsidRPr="00981275">
        <w:rPr>
          <w:rFonts w:ascii="Monaco" w:hAnsi="Monaco" w:cs="Courier New"/>
          <w:color w:val="666666"/>
          <w:sz w:val="21"/>
          <w:szCs w:val="21"/>
        </w:rPr>
        <w:t>3</w:t>
      </w:r>
      <w:r w:rsidRPr="00981275">
        <w:rPr>
          <w:rFonts w:ascii="Monaco" w:hAnsi="Monaco" w:cs="Courier New"/>
          <w:sz w:val="21"/>
          <w:szCs w:val="21"/>
        </w:rPr>
        <w:t>], y_true[:,:,:,</w:t>
      </w:r>
      <w:r w:rsidRPr="00981275">
        <w:rPr>
          <w:rFonts w:ascii="Monaco" w:hAnsi="Monaco" w:cs="Courier New"/>
          <w:color w:val="666666"/>
          <w:sz w:val="21"/>
          <w:szCs w:val="21"/>
        </w:rPr>
        <w:t>6</w:t>
      </w:r>
      <w:r w:rsidRPr="00981275">
        <w:rPr>
          <w:rFonts w:ascii="Monaco" w:hAnsi="Monaco" w:cs="Courier New"/>
          <w:sz w:val="21"/>
          <w:szCs w:val="21"/>
        </w:rPr>
        <w:t>:</w:t>
      </w:r>
      <w:r w:rsidRPr="00981275">
        <w:rPr>
          <w:rFonts w:ascii="Monaco" w:hAnsi="Monaco" w:cs="Courier New"/>
          <w:color w:val="666666"/>
          <w:sz w:val="21"/>
          <w:szCs w:val="21"/>
        </w:rPr>
        <w:t>8</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concat([y_pred[:,:,:,</w:t>
      </w:r>
      <w:r w:rsidRPr="00981275">
        <w:rPr>
          <w:rFonts w:ascii="Monaco" w:hAnsi="Monaco" w:cs="Courier New"/>
          <w:color w:val="666666"/>
          <w:sz w:val="21"/>
          <w:szCs w:val="21"/>
        </w:rPr>
        <w:t>1</w:t>
      </w:r>
      <w:r w:rsidRPr="00981275">
        <w:rPr>
          <w:rFonts w:ascii="Monaco" w:hAnsi="Monaco" w:cs="Courier New"/>
          <w:sz w:val="21"/>
          <w:szCs w:val="21"/>
        </w:rPr>
        <w:t>:</w:t>
      </w:r>
      <w:r w:rsidRPr="00981275">
        <w:rPr>
          <w:rFonts w:ascii="Monaco" w:hAnsi="Monaco" w:cs="Courier New"/>
          <w:color w:val="666666"/>
          <w:sz w:val="21"/>
          <w:szCs w:val="21"/>
        </w:rPr>
        <w:t>3</w:t>
      </w:r>
      <w:r w:rsidRPr="00981275">
        <w:rPr>
          <w:rFonts w:ascii="Monaco" w:hAnsi="Monaco" w:cs="Courier New"/>
          <w:sz w:val="21"/>
          <w:szCs w:val="21"/>
        </w:rPr>
        <w:t>], y_pred[:,:,:,</w:t>
      </w:r>
      <w:r w:rsidRPr="00981275">
        <w:rPr>
          <w:rFonts w:ascii="Monaco" w:hAnsi="Monaco" w:cs="Courier New"/>
          <w:color w:val="666666"/>
          <w:sz w:val="21"/>
          <w:szCs w:val="21"/>
        </w:rPr>
        <w:t>6</w:t>
      </w:r>
      <w:r w:rsidRPr="00981275">
        <w:rPr>
          <w:rFonts w:ascii="Monaco" w:hAnsi="Monaco" w:cs="Courier New"/>
          <w:sz w:val="21"/>
          <w:szCs w:val="21"/>
        </w:rPr>
        <w:t>:</w:t>
      </w:r>
      <w:r w:rsidRPr="00981275">
        <w:rPr>
          <w:rFonts w:ascii="Monaco" w:hAnsi="Monaco" w:cs="Courier New"/>
          <w:color w:val="666666"/>
          <w:sz w:val="21"/>
          <w:szCs w:val="21"/>
        </w:rPr>
        <w:t>8</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wh_loss </w:t>
      </w:r>
      <w:r w:rsidRPr="00981275">
        <w:rPr>
          <w:rFonts w:ascii="Monaco" w:hAnsi="Monaco" w:cs="Courier New"/>
          <w:color w:val="055BE0"/>
          <w:sz w:val="21"/>
          <w:szCs w:val="21"/>
        </w:rPr>
        <w:t>=</w:t>
      </w: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keras</w:t>
      </w:r>
      <w:r w:rsidRPr="00981275">
        <w:rPr>
          <w:rFonts w:ascii="Monaco" w:hAnsi="Monaco" w:cs="Courier New"/>
          <w:color w:val="055BE0"/>
          <w:sz w:val="21"/>
          <w:szCs w:val="21"/>
        </w:rPr>
        <w:t>.</w:t>
      </w:r>
      <w:r w:rsidRPr="00981275">
        <w:rPr>
          <w:rFonts w:ascii="Monaco" w:hAnsi="Monaco" w:cs="Courier New"/>
          <w:sz w:val="21"/>
          <w:szCs w:val="21"/>
        </w:rPr>
        <w:t>losses</w:t>
      </w:r>
      <w:r w:rsidRPr="00981275">
        <w:rPr>
          <w:rFonts w:ascii="Monaco" w:hAnsi="Monaco" w:cs="Courier New"/>
          <w:color w:val="055BE0"/>
          <w:sz w:val="21"/>
          <w:szCs w:val="21"/>
        </w:rPr>
        <w:t>.</w:t>
      </w:r>
      <w:r w:rsidRPr="00981275">
        <w:rPr>
          <w:rFonts w:ascii="Monaco" w:hAnsi="Monaco" w:cs="Courier New"/>
          <w:sz w:val="21"/>
          <w:szCs w:val="21"/>
        </w:rPr>
        <w:t>MSE(</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concat([y_true[:,:,:,</w:t>
      </w:r>
      <w:r w:rsidRPr="00981275">
        <w:rPr>
          <w:rFonts w:ascii="Monaco" w:hAnsi="Monaco" w:cs="Courier New"/>
          <w:color w:val="666666"/>
          <w:sz w:val="21"/>
          <w:szCs w:val="21"/>
        </w:rPr>
        <w:t>3</w:t>
      </w:r>
      <w:r w:rsidRPr="00981275">
        <w:rPr>
          <w:rFonts w:ascii="Monaco" w:hAnsi="Monaco" w:cs="Courier New"/>
          <w:sz w:val="21"/>
          <w:szCs w:val="21"/>
        </w:rPr>
        <w:t>:</w:t>
      </w:r>
      <w:r w:rsidRPr="00981275">
        <w:rPr>
          <w:rFonts w:ascii="Monaco" w:hAnsi="Monaco" w:cs="Courier New"/>
          <w:color w:val="666666"/>
          <w:sz w:val="21"/>
          <w:szCs w:val="21"/>
        </w:rPr>
        <w:t>5</w:t>
      </w:r>
      <w:r w:rsidRPr="00981275">
        <w:rPr>
          <w:rFonts w:ascii="Monaco" w:hAnsi="Monaco" w:cs="Courier New"/>
          <w:sz w:val="21"/>
          <w:szCs w:val="21"/>
        </w:rPr>
        <w:t>], y_true[:,:,:,</w:t>
      </w:r>
      <w:r w:rsidRPr="00981275">
        <w:rPr>
          <w:rFonts w:ascii="Monaco" w:hAnsi="Monaco" w:cs="Courier New"/>
          <w:color w:val="666666"/>
          <w:sz w:val="21"/>
          <w:szCs w:val="21"/>
        </w:rPr>
        <w:t>8</w:t>
      </w:r>
      <w:r w:rsidRPr="00981275">
        <w:rPr>
          <w:rFonts w:ascii="Monaco" w:hAnsi="Monaco" w:cs="Courier New"/>
          <w:sz w:val="21"/>
          <w:szCs w:val="21"/>
        </w:rPr>
        <w:t>:</w:t>
      </w:r>
      <w:r w:rsidRPr="00981275">
        <w:rPr>
          <w:rFonts w:ascii="Monaco" w:hAnsi="Monaco" w:cs="Courier New"/>
          <w:color w:val="666666"/>
          <w:sz w:val="21"/>
          <w:szCs w:val="21"/>
        </w:rPr>
        <w:t>10</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tf</w:t>
      </w:r>
      <w:r w:rsidRPr="00981275">
        <w:rPr>
          <w:rFonts w:ascii="Monaco" w:hAnsi="Monaco" w:cs="Courier New"/>
          <w:color w:val="055BE0"/>
          <w:sz w:val="21"/>
          <w:szCs w:val="21"/>
        </w:rPr>
        <w:t>.</w:t>
      </w:r>
      <w:r w:rsidRPr="00981275">
        <w:rPr>
          <w:rFonts w:ascii="Monaco" w:hAnsi="Monaco" w:cs="Courier New"/>
          <w:sz w:val="21"/>
          <w:szCs w:val="21"/>
        </w:rPr>
        <w:t>concat([y_pred[:,:,:,</w:t>
      </w:r>
      <w:r w:rsidRPr="00981275">
        <w:rPr>
          <w:rFonts w:ascii="Monaco" w:hAnsi="Monaco" w:cs="Courier New"/>
          <w:color w:val="666666"/>
          <w:sz w:val="21"/>
          <w:szCs w:val="21"/>
        </w:rPr>
        <w:t>3</w:t>
      </w:r>
      <w:r w:rsidRPr="00981275">
        <w:rPr>
          <w:rFonts w:ascii="Monaco" w:hAnsi="Monaco" w:cs="Courier New"/>
          <w:sz w:val="21"/>
          <w:szCs w:val="21"/>
        </w:rPr>
        <w:t>:</w:t>
      </w:r>
      <w:r w:rsidRPr="00981275">
        <w:rPr>
          <w:rFonts w:ascii="Monaco" w:hAnsi="Monaco" w:cs="Courier New"/>
          <w:color w:val="666666"/>
          <w:sz w:val="21"/>
          <w:szCs w:val="21"/>
        </w:rPr>
        <w:t>5</w:t>
      </w:r>
      <w:r w:rsidRPr="00981275">
        <w:rPr>
          <w:rFonts w:ascii="Monaco" w:hAnsi="Monaco" w:cs="Courier New"/>
          <w:sz w:val="21"/>
          <w:szCs w:val="21"/>
        </w:rPr>
        <w:t>], y_pred[:,:,:,</w:t>
      </w:r>
      <w:r w:rsidRPr="00981275">
        <w:rPr>
          <w:rFonts w:ascii="Monaco" w:hAnsi="Monaco" w:cs="Courier New"/>
          <w:color w:val="666666"/>
          <w:sz w:val="21"/>
          <w:szCs w:val="21"/>
        </w:rPr>
        <w:t>8</w:t>
      </w:r>
      <w:r w:rsidRPr="00981275">
        <w:rPr>
          <w:rFonts w:ascii="Monaco" w:hAnsi="Monaco" w:cs="Courier New"/>
          <w:sz w:val="21"/>
          <w:szCs w:val="21"/>
        </w:rPr>
        <w:t>:</w:t>
      </w:r>
      <w:r w:rsidRPr="00981275">
        <w:rPr>
          <w:rFonts w:ascii="Monaco" w:hAnsi="Monaco" w:cs="Courier New"/>
          <w:color w:val="666666"/>
          <w:sz w:val="21"/>
          <w:szCs w:val="21"/>
        </w:rPr>
        <w:t>10</w:t>
      </w:r>
      <w:r w:rsidRPr="00981275">
        <w:rPr>
          <w:rFonts w:ascii="Monaco" w:hAnsi="Monaco" w:cs="Courier New"/>
          <w:sz w:val="21"/>
          <w:szCs w:val="21"/>
        </w:rPr>
        <w:t>]], axis</w:t>
      </w:r>
      <w:r w:rsidRPr="00981275">
        <w:rPr>
          <w:rFonts w:ascii="Monaco" w:hAnsi="Monaco" w:cs="Courier New"/>
          <w:color w:val="055BE0"/>
          <w:sz w:val="21"/>
          <w:szCs w:val="21"/>
        </w:rPr>
        <w:t>=</w:t>
      </w:r>
      <w:r w:rsidRPr="00981275">
        <w:rPr>
          <w:rFonts w:ascii="Monaco" w:hAnsi="Monaco" w:cs="Courier New"/>
          <w:color w:val="666666"/>
          <w:sz w:val="21"/>
          <w:szCs w:val="21"/>
        </w:rPr>
        <w:t>0</w:t>
      </w:r>
      <w:r w:rsidRPr="00981275">
        <w:rPr>
          <w:rFonts w:ascii="Monaco" w:hAnsi="Monaco" w:cs="Courier New"/>
          <w:sz w:val="21"/>
          <w:szCs w:val="21"/>
        </w:rPr>
        <w:t>)</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bboxes_mask </w:t>
      </w:r>
      <w:r w:rsidRPr="00981275">
        <w:rPr>
          <w:rFonts w:ascii="Monaco" w:hAnsi="Monaco" w:cs="Courier New"/>
          <w:color w:val="055BE0"/>
          <w:sz w:val="21"/>
          <w:szCs w:val="21"/>
        </w:rPr>
        <w:t>=</w:t>
      </w:r>
      <w:r w:rsidRPr="00981275">
        <w:rPr>
          <w:rFonts w:ascii="Monaco" w:hAnsi="Monaco" w:cs="Courier New"/>
          <w:sz w:val="21"/>
          <w:szCs w:val="21"/>
        </w:rPr>
        <w:t xml:space="preserve"> get_mask(y_true)</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bboxes_mask</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wh_loss </w:t>
      </w:r>
      <w:r w:rsidRPr="00981275">
        <w:rPr>
          <w:rFonts w:ascii="Monaco" w:hAnsi="Monaco" w:cs="Courier New"/>
          <w:color w:val="055BE0"/>
          <w:sz w:val="21"/>
          <w:szCs w:val="21"/>
        </w:rPr>
        <w:t>=</w:t>
      </w:r>
      <w:r w:rsidRPr="00981275">
        <w:rPr>
          <w:rFonts w:ascii="Monaco" w:hAnsi="Monaco" w:cs="Courier New"/>
          <w:sz w:val="21"/>
          <w:szCs w:val="21"/>
        </w:rPr>
        <w:t xml:space="preserve"> wh_loss </w:t>
      </w:r>
      <w:r w:rsidRPr="00981275">
        <w:rPr>
          <w:rFonts w:ascii="Monaco" w:hAnsi="Monaco" w:cs="Courier New"/>
          <w:color w:val="055BE0"/>
          <w:sz w:val="21"/>
          <w:szCs w:val="21"/>
        </w:rPr>
        <w:t>*</w:t>
      </w:r>
      <w:r w:rsidRPr="00981275">
        <w:rPr>
          <w:rFonts w:ascii="Monaco" w:hAnsi="Monaco" w:cs="Courier New"/>
          <w:sz w:val="21"/>
          <w:szCs w:val="21"/>
        </w:rPr>
        <w:t xml:space="preserve"> bboxes_mask</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p>
    <w:p w:rsidR="00981275" w:rsidRPr="00981275" w:rsidRDefault="00981275" w:rsidP="009812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81275">
        <w:rPr>
          <w:rFonts w:ascii="Monaco" w:hAnsi="Monaco" w:cs="Courier New"/>
          <w:sz w:val="21"/>
          <w:szCs w:val="21"/>
        </w:rPr>
        <w:t xml:space="preserve">    </w:t>
      </w:r>
      <w:r w:rsidRPr="00981275">
        <w:rPr>
          <w:rFonts w:ascii="Monaco" w:hAnsi="Monaco" w:cs="Courier New"/>
          <w:color w:val="007B00"/>
          <w:sz w:val="21"/>
          <w:szCs w:val="21"/>
        </w:rPr>
        <w:t>return</w:t>
      </w:r>
      <w:r w:rsidRPr="00981275">
        <w:rPr>
          <w:rFonts w:ascii="Monaco" w:hAnsi="Monaco" w:cs="Courier New"/>
          <w:sz w:val="21"/>
          <w:szCs w:val="21"/>
        </w:rPr>
        <w:t xml:space="preserve"> prob_loss </w:t>
      </w:r>
      <w:r w:rsidRPr="00981275">
        <w:rPr>
          <w:rFonts w:ascii="Monaco" w:hAnsi="Monaco" w:cs="Courier New"/>
          <w:color w:val="055BE0"/>
          <w:sz w:val="21"/>
          <w:szCs w:val="21"/>
        </w:rPr>
        <w:t>+</w:t>
      </w:r>
      <w:r w:rsidRPr="00981275">
        <w:rPr>
          <w:rFonts w:ascii="Monaco" w:hAnsi="Monaco" w:cs="Courier New"/>
          <w:sz w:val="21"/>
          <w:szCs w:val="21"/>
        </w:rPr>
        <w:t xml:space="preserve"> xy_loss </w:t>
      </w:r>
      <w:r w:rsidRPr="00981275">
        <w:rPr>
          <w:rFonts w:ascii="Monaco" w:hAnsi="Monaco" w:cs="Courier New"/>
          <w:color w:val="055BE0"/>
          <w:sz w:val="21"/>
          <w:szCs w:val="21"/>
        </w:rPr>
        <w:t>+</w:t>
      </w:r>
      <w:r w:rsidRPr="00981275">
        <w:rPr>
          <w:rFonts w:ascii="Monaco" w:hAnsi="Monaco" w:cs="Courier New"/>
          <w:sz w:val="21"/>
          <w:szCs w:val="21"/>
        </w:rPr>
        <w:t xml:space="preserve"> wh_loss</w:t>
      </w:r>
    </w:p>
    <w:p w:rsidR="00222A27" w:rsidRDefault="00222A27" w:rsidP="00F11039">
      <w:pPr>
        <w:pStyle w:val="NormalPACKT"/>
        <w:rPr>
          <w:rFonts w:ascii="Calibri" w:hAnsi="Calibri" w:cs="Calibri"/>
          <w:shd w:val="clear" w:color="auto" w:fill="FFFFFF"/>
        </w:rPr>
      </w:pPr>
    </w:p>
    <w:p w:rsidR="00981275" w:rsidRDefault="00B24612" w:rsidP="00F11039">
      <w:pPr>
        <w:pStyle w:val="NormalPACKT"/>
        <w:rPr>
          <w:rFonts w:ascii="Calibri" w:hAnsi="Calibri" w:cs="Calibri"/>
          <w:shd w:val="clear" w:color="auto" w:fill="FFFFFF"/>
        </w:rPr>
      </w:pPr>
      <w:r w:rsidRPr="00AB70AC">
        <w:rPr>
          <w:rFonts w:ascii="Calibri" w:hAnsi="Calibri" w:cs="Calibri"/>
          <w:shd w:val="clear" w:color="auto" w:fill="FFFFFF"/>
        </w:rPr>
        <w:t xml:space="preserve">We use our custom loss </w:t>
      </w:r>
      <w:r w:rsidR="007B0D0A" w:rsidRPr="00AB70AC">
        <w:rPr>
          <w:rFonts w:ascii="Calibri" w:hAnsi="Calibri" w:cs="Calibri"/>
          <w:shd w:val="clear" w:color="auto" w:fill="FFFFFF"/>
        </w:rPr>
        <w:t>at model compilation</w:t>
      </w:r>
      <w:r w:rsidR="005E2C32">
        <w:rPr>
          <w:rFonts w:ascii="Calibri" w:hAnsi="Calibri" w:cs="Calibri"/>
          <w:shd w:val="clear" w:color="auto" w:fill="FFFFFF"/>
        </w:rPr>
        <w:t xml:space="preserve"> stage:</w:t>
      </w:r>
    </w:p>
    <w:p w:rsidR="005E2C32" w:rsidRDefault="005E2C32" w:rsidP="00F11039">
      <w:pPr>
        <w:pStyle w:val="NormalPACKT"/>
        <w:rPr>
          <w:rFonts w:ascii="Calibri" w:hAnsi="Calibri" w:cs="Calibri"/>
          <w:shd w:val="clear" w:color="auto" w:fill="FFFFFF"/>
        </w:rPr>
      </w:pPr>
    </w:p>
    <w:p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 xml:space="preserve">optimiser </w:t>
      </w:r>
      <w:r w:rsidRPr="00FE4EBA">
        <w:rPr>
          <w:rFonts w:ascii="Monaco" w:hAnsi="Monaco" w:cs="Courier New"/>
          <w:color w:val="055BE0"/>
          <w:sz w:val="21"/>
          <w:szCs w:val="21"/>
        </w:rPr>
        <w:t>=</w:t>
      </w:r>
      <w:r w:rsidRPr="00FE4EBA">
        <w:rPr>
          <w:rFonts w:ascii="Monaco" w:hAnsi="Monaco" w:cs="Courier New"/>
          <w:sz w:val="21"/>
          <w:szCs w:val="21"/>
        </w:rPr>
        <w:t xml:space="preserve"> tf</w:t>
      </w:r>
      <w:r w:rsidRPr="00FE4EBA">
        <w:rPr>
          <w:rFonts w:ascii="Monaco" w:hAnsi="Monaco" w:cs="Courier New"/>
          <w:color w:val="055BE0"/>
          <w:sz w:val="21"/>
          <w:szCs w:val="21"/>
        </w:rPr>
        <w:t>.</w:t>
      </w:r>
      <w:r w:rsidRPr="00FE4EBA">
        <w:rPr>
          <w:rFonts w:ascii="Monaco" w:hAnsi="Monaco" w:cs="Courier New"/>
          <w:sz w:val="21"/>
          <w:szCs w:val="21"/>
        </w:rPr>
        <w:t>keras</w:t>
      </w:r>
      <w:r w:rsidRPr="00FE4EBA">
        <w:rPr>
          <w:rFonts w:ascii="Monaco" w:hAnsi="Monaco" w:cs="Courier New"/>
          <w:color w:val="055BE0"/>
          <w:sz w:val="21"/>
          <w:szCs w:val="21"/>
        </w:rPr>
        <w:t>.</w:t>
      </w:r>
      <w:r w:rsidRPr="00FE4EBA">
        <w:rPr>
          <w:rFonts w:ascii="Monaco" w:hAnsi="Monaco" w:cs="Courier New"/>
          <w:sz w:val="21"/>
          <w:szCs w:val="21"/>
        </w:rPr>
        <w:t>optimizers</w:t>
      </w:r>
      <w:r w:rsidRPr="00FE4EBA">
        <w:rPr>
          <w:rFonts w:ascii="Monaco" w:hAnsi="Monaco" w:cs="Courier New"/>
          <w:color w:val="055BE0"/>
          <w:sz w:val="21"/>
          <w:szCs w:val="21"/>
        </w:rPr>
        <w:t>.</w:t>
      </w:r>
      <w:r w:rsidRPr="00FE4EBA">
        <w:rPr>
          <w:rFonts w:ascii="Monaco" w:hAnsi="Monaco" w:cs="Courier New"/>
          <w:sz w:val="21"/>
          <w:szCs w:val="21"/>
        </w:rPr>
        <w:t>Adam(learning_rate</w:t>
      </w:r>
      <w:r w:rsidRPr="00FE4EBA">
        <w:rPr>
          <w:rFonts w:ascii="Monaco" w:hAnsi="Monaco" w:cs="Courier New"/>
          <w:color w:val="055BE0"/>
          <w:sz w:val="21"/>
          <w:szCs w:val="21"/>
        </w:rPr>
        <w:t>=</w:t>
      </w:r>
      <w:r w:rsidRPr="00FE4EBA">
        <w:rPr>
          <w:rFonts w:ascii="Monaco" w:hAnsi="Monaco" w:cs="Courier New"/>
          <w:color w:val="666666"/>
          <w:sz w:val="21"/>
          <w:szCs w:val="21"/>
        </w:rPr>
        <w:t>0.0001</w:t>
      </w:r>
      <w:r w:rsidRPr="00FE4EBA">
        <w:rPr>
          <w:rFonts w:ascii="Monaco" w:hAnsi="Monaco" w:cs="Courier New"/>
          <w:sz w:val="21"/>
          <w:szCs w:val="21"/>
        </w:rPr>
        <w:t>)</w:t>
      </w:r>
    </w:p>
    <w:p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model</w:t>
      </w:r>
      <w:r w:rsidRPr="00FE4EBA">
        <w:rPr>
          <w:rFonts w:ascii="Monaco" w:hAnsi="Monaco" w:cs="Courier New"/>
          <w:color w:val="055BE0"/>
          <w:sz w:val="21"/>
          <w:szCs w:val="21"/>
        </w:rPr>
        <w:t>.</w:t>
      </w:r>
      <w:r w:rsidRPr="00FE4EBA">
        <w:rPr>
          <w:rFonts w:ascii="Monaco" w:hAnsi="Monaco" w:cs="Courier New"/>
          <w:sz w:val="21"/>
          <w:szCs w:val="21"/>
        </w:rPr>
        <w:t>compile(</w:t>
      </w:r>
    </w:p>
    <w:p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 xml:space="preserve">    optimizer</w:t>
      </w:r>
      <w:r w:rsidRPr="00FE4EBA">
        <w:rPr>
          <w:rFonts w:ascii="Monaco" w:hAnsi="Monaco" w:cs="Courier New"/>
          <w:color w:val="055BE0"/>
          <w:sz w:val="21"/>
          <w:szCs w:val="21"/>
        </w:rPr>
        <w:t>=</w:t>
      </w:r>
      <w:r w:rsidRPr="00FE4EBA">
        <w:rPr>
          <w:rFonts w:ascii="Monaco" w:hAnsi="Monaco" w:cs="Courier New"/>
          <w:sz w:val="21"/>
          <w:szCs w:val="21"/>
        </w:rPr>
        <w:t xml:space="preserve">optimiser, </w:t>
      </w:r>
    </w:p>
    <w:p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i/>
          <w:iCs/>
          <w:sz w:val="21"/>
          <w:szCs w:val="21"/>
        </w:rPr>
        <w:t xml:space="preserve">    loss=custom_loss</w:t>
      </w:r>
    </w:p>
    <w:p w:rsidR="00FE4EBA" w:rsidRPr="00FE4EBA" w:rsidRDefault="00FE4EBA" w:rsidP="00FE4E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4EBA">
        <w:rPr>
          <w:rFonts w:ascii="Monaco" w:hAnsi="Monaco" w:cs="Courier New"/>
          <w:sz w:val="21"/>
          <w:szCs w:val="21"/>
        </w:rPr>
        <w:t>)</w:t>
      </w:r>
    </w:p>
    <w:p w:rsidR="005E2C32" w:rsidRDefault="005E2C32" w:rsidP="00F11039">
      <w:pPr>
        <w:pStyle w:val="NormalPACKT"/>
        <w:rPr>
          <w:rFonts w:ascii="Calibri" w:hAnsi="Calibri" w:cs="Calibri"/>
          <w:shd w:val="clear" w:color="auto" w:fill="FFFFFF"/>
        </w:rPr>
      </w:pPr>
    </w:p>
    <w:p w:rsidR="00BF277B" w:rsidRDefault="00E00540" w:rsidP="00F11039">
      <w:pPr>
        <w:pStyle w:val="NormalPACKT"/>
        <w:rPr>
          <w:ins w:id="173" w:author="BANACHEWICZ, Konrad" w:date="2022-01-05T11:05:00Z"/>
          <w:rFonts w:ascii="Calibri" w:hAnsi="Calibri" w:cs="Calibri"/>
          <w:shd w:val="clear" w:color="auto" w:fill="FFFFFF"/>
        </w:rPr>
      </w:pPr>
      <w:r>
        <w:rPr>
          <w:rFonts w:ascii="Calibri" w:hAnsi="Calibri" w:cs="Calibri"/>
          <w:shd w:val="clear" w:color="auto" w:fill="FFFFFF"/>
        </w:rPr>
        <w:t xml:space="preserve">In order to prevent overfitting, we add callbacks: early stopping </w:t>
      </w:r>
      <w:r w:rsidR="001C34E1">
        <w:rPr>
          <w:rFonts w:ascii="Calibri" w:hAnsi="Calibri" w:cs="Calibri"/>
          <w:shd w:val="clear" w:color="auto" w:fill="FFFFFF"/>
        </w:rPr>
        <w:t xml:space="preserve">and learning </w:t>
      </w:r>
      <w:r w:rsidR="002F6331">
        <w:rPr>
          <w:rFonts w:ascii="Calibri" w:hAnsi="Calibri" w:cs="Calibri"/>
          <w:shd w:val="clear" w:color="auto" w:fill="FFFFFF"/>
        </w:rPr>
        <w:t xml:space="preserve">rate reduction schema; both are achieved </w:t>
      </w:r>
      <w:r w:rsidR="00347671">
        <w:rPr>
          <w:rFonts w:ascii="Calibri" w:hAnsi="Calibri" w:cs="Calibri"/>
          <w:shd w:val="clear" w:color="auto" w:fill="FFFFFF"/>
        </w:rPr>
        <w:t>using standard Keras functionality</w:t>
      </w:r>
    </w:p>
    <w:p w:rsidR="0078121F" w:rsidRDefault="0078121F" w:rsidP="00F11039">
      <w:pPr>
        <w:pStyle w:val="NormalPACKT"/>
        <w:rPr>
          <w:rFonts w:ascii="Calibri" w:hAnsi="Calibri" w:cs="Calibri"/>
          <w:shd w:val="clear" w:color="auto" w:fill="FFFFFF"/>
        </w:rPr>
      </w:pPr>
    </w:p>
    <w:p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 xml:space="preserve">callbacks </w:t>
      </w:r>
      <w:r w:rsidRPr="00B10650">
        <w:rPr>
          <w:rFonts w:ascii="Monaco" w:hAnsi="Monaco" w:cs="Courier New"/>
          <w:color w:val="055BE0"/>
          <w:sz w:val="21"/>
          <w:szCs w:val="21"/>
        </w:rPr>
        <w:t>=</w:t>
      </w:r>
      <w:r w:rsidRPr="00B10650">
        <w:rPr>
          <w:rFonts w:ascii="Monaco" w:hAnsi="Monaco" w:cs="Courier New"/>
          <w:sz w:val="21"/>
          <w:szCs w:val="21"/>
        </w:rPr>
        <w:t xml:space="preserve"> [</w:t>
      </w:r>
    </w:p>
    <w:p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 xml:space="preserve">    tf</w:t>
      </w:r>
      <w:r w:rsidRPr="00B10650">
        <w:rPr>
          <w:rFonts w:ascii="Monaco" w:hAnsi="Monaco" w:cs="Courier New"/>
          <w:color w:val="055BE0"/>
          <w:sz w:val="21"/>
          <w:szCs w:val="21"/>
        </w:rPr>
        <w:t>.</w:t>
      </w:r>
      <w:r w:rsidRPr="00B10650">
        <w:rPr>
          <w:rFonts w:ascii="Monaco" w:hAnsi="Monaco" w:cs="Courier New"/>
          <w:sz w:val="21"/>
          <w:szCs w:val="21"/>
        </w:rPr>
        <w:t>keras</w:t>
      </w:r>
      <w:r w:rsidRPr="00B10650">
        <w:rPr>
          <w:rFonts w:ascii="Monaco" w:hAnsi="Monaco" w:cs="Courier New"/>
          <w:color w:val="055BE0"/>
          <w:sz w:val="21"/>
          <w:szCs w:val="21"/>
        </w:rPr>
        <w:t>.</w:t>
      </w:r>
      <w:r w:rsidRPr="00B10650">
        <w:rPr>
          <w:rFonts w:ascii="Monaco" w:hAnsi="Monaco" w:cs="Courier New"/>
          <w:sz w:val="21"/>
          <w:szCs w:val="21"/>
        </w:rPr>
        <w:t>callbacks</w:t>
      </w:r>
      <w:r w:rsidRPr="00B10650">
        <w:rPr>
          <w:rFonts w:ascii="Monaco" w:hAnsi="Monaco" w:cs="Courier New"/>
          <w:color w:val="055BE0"/>
          <w:sz w:val="21"/>
          <w:szCs w:val="21"/>
        </w:rPr>
        <w:t>.</w:t>
      </w:r>
      <w:r w:rsidRPr="00B10650">
        <w:rPr>
          <w:rFonts w:ascii="Monaco" w:hAnsi="Monaco" w:cs="Courier New"/>
          <w:sz w:val="21"/>
          <w:szCs w:val="21"/>
        </w:rPr>
        <w:t>ReduceLROnPlateau(monitor</w:t>
      </w:r>
      <w:r w:rsidRPr="00B10650">
        <w:rPr>
          <w:rFonts w:ascii="Monaco" w:hAnsi="Monaco" w:cs="Courier New"/>
          <w:color w:val="055BE0"/>
          <w:sz w:val="21"/>
          <w:szCs w:val="21"/>
        </w:rPr>
        <w:t>=</w:t>
      </w:r>
      <w:r w:rsidRPr="00B10650">
        <w:rPr>
          <w:rFonts w:ascii="Monaco" w:hAnsi="Monaco" w:cs="Courier New"/>
          <w:color w:val="BB2323"/>
          <w:sz w:val="21"/>
          <w:szCs w:val="21"/>
        </w:rPr>
        <w:t>'loss'</w:t>
      </w:r>
      <w:r w:rsidRPr="00B10650">
        <w:rPr>
          <w:rFonts w:ascii="Monaco" w:hAnsi="Monaco" w:cs="Courier New"/>
          <w:sz w:val="21"/>
          <w:szCs w:val="21"/>
        </w:rPr>
        <w:t>, patience</w:t>
      </w:r>
      <w:r w:rsidRPr="00B10650">
        <w:rPr>
          <w:rFonts w:ascii="Monaco" w:hAnsi="Monaco" w:cs="Courier New"/>
          <w:color w:val="055BE0"/>
          <w:sz w:val="21"/>
          <w:szCs w:val="21"/>
        </w:rPr>
        <w:t>=</w:t>
      </w:r>
      <w:r w:rsidRPr="00B10650">
        <w:rPr>
          <w:rFonts w:ascii="Monaco" w:hAnsi="Monaco" w:cs="Courier New"/>
          <w:color w:val="666666"/>
          <w:sz w:val="21"/>
          <w:szCs w:val="21"/>
        </w:rPr>
        <w:t>2</w:t>
      </w:r>
      <w:r w:rsidRPr="00B10650">
        <w:rPr>
          <w:rFonts w:ascii="Monaco" w:hAnsi="Monaco" w:cs="Courier New"/>
          <w:sz w:val="21"/>
          <w:szCs w:val="21"/>
        </w:rPr>
        <w:t>, verbose</w:t>
      </w:r>
      <w:r w:rsidRPr="00B10650">
        <w:rPr>
          <w:rFonts w:ascii="Monaco" w:hAnsi="Monaco" w:cs="Courier New"/>
          <w:color w:val="055BE0"/>
          <w:sz w:val="21"/>
          <w:szCs w:val="21"/>
        </w:rPr>
        <w:t>=</w:t>
      </w:r>
      <w:r w:rsidRPr="00B10650">
        <w:rPr>
          <w:rFonts w:ascii="Monaco" w:hAnsi="Monaco" w:cs="Courier New"/>
          <w:color w:val="666666"/>
          <w:sz w:val="21"/>
          <w:szCs w:val="21"/>
        </w:rPr>
        <w:t>1</w:t>
      </w:r>
      <w:r w:rsidRPr="00B10650">
        <w:rPr>
          <w:rFonts w:ascii="Monaco" w:hAnsi="Monaco" w:cs="Courier New"/>
          <w:sz w:val="21"/>
          <w:szCs w:val="21"/>
        </w:rPr>
        <w:t>),</w:t>
      </w:r>
    </w:p>
    <w:p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 xml:space="preserve">    tf</w:t>
      </w:r>
      <w:r w:rsidRPr="00B10650">
        <w:rPr>
          <w:rFonts w:ascii="Monaco" w:hAnsi="Monaco" w:cs="Courier New"/>
          <w:color w:val="055BE0"/>
          <w:sz w:val="21"/>
          <w:szCs w:val="21"/>
        </w:rPr>
        <w:t>.</w:t>
      </w:r>
      <w:r w:rsidRPr="00B10650">
        <w:rPr>
          <w:rFonts w:ascii="Monaco" w:hAnsi="Monaco" w:cs="Courier New"/>
          <w:sz w:val="21"/>
          <w:szCs w:val="21"/>
        </w:rPr>
        <w:t>keras</w:t>
      </w:r>
      <w:r w:rsidRPr="00B10650">
        <w:rPr>
          <w:rFonts w:ascii="Monaco" w:hAnsi="Monaco" w:cs="Courier New"/>
          <w:color w:val="055BE0"/>
          <w:sz w:val="21"/>
          <w:szCs w:val="21"/>
        </w:rPr>
        <w:t>.</w:t>
      </w:r>
      <w:r w:rsidRPr="00B10650">
        <w:rPr>
          <w:rFonts w:ascii="Monaco" w:hAnsi="Monaco" w:cs="Courier New"/>
          <w:sz w:val="21"/>
          <w:szCs w:val="21"/>
        </w:rPr>
        <w:t>callbacks</w:t>
      </w:r>
      <w:r w:rsidRPr="00B10650">
        <w:rPr>
          <w:rFonts w:ascii="Monaco" w:hAnsi="Monaco" w:cs="Courier New"/>
          <w:color w:val="055BE0"/>
          <w:sz w:val="21"/>
          <w:szCs w:val="21"/>
        </w:rPr>
        <w:t>.</w:t>
      </w:r>
      <w:r w:rsidRPr="00B10650">
        <w:rPr>
          <w:rFonts w:ascii="Monaco" w:hAnsi="Monaco" w:cs="Courier New"/>
          <w:sz w:val="21"/>
          <w:szCs w:val="21"/>
        </w:rPr>
        <w:t>EarlyStopping(monitor</w:t>
      </w:r>
      <w:r w:rsidRPr="00B10650">
        <w:rPr>
          <w:rFonts w:ascii="Monaco" w:hAnsi="Monaco" w:cs="Courier New"/>
          <w:color w:val="055BE0"/>
          <w:sz w:val="21"/>
          <w:szCs w:val="21"/>
        </w:rPr>
        <w:t>=</w:t>
      </w:r>
      <w:r w:rsidRPr="00B10650">
        <w:rPr>
          <w:rFonts w:ascii="Monaco" w:hAnsi="Monaco" w:cs="Courier New"/>
          <w:color w:val="BB2323"/>
          <w:sz w:val="21"/>
          <w:szCs w:val="21"/>
        </w:rPr>
        <w:t>'loss'</w:t>
      </w:r>
      <w:r w:rsidRPr="00B10650">
        <w:rPr>
          <w:rFonts w:ascii="Monaco" w:hAnsi="Monaco" w:cs="Courier New"/>
          <w:sz w:val="21"/>
          <w:szCs w:val="21"/>
        </w:rPr>
        <w:t>, patience</w:t>
      </w:r>
      <w:r w:rsidRPr="00B10650">
        <w:rPr>
          <w:rFonts w:ascii="Monaco" w:hAnsi="Monaco" w:cs="Courier New"/>
          <w:color w:val="055BE0"/>
          <w:sz w:val="21"/>
          <w:szCs w:val="21"/>
        </w:rPr>
        <w:t>=</w:t>
      </w:r>
      <w:r w:rsidRPr="00B10650">
        <w:rPr>
          <w:rFonts w:ascii="Monaco" w:hAnsi="Monaco" w:cs="Courier New"/>
          <w:color w:val="666666"/>
          <w:sz w:val="21"/>
          <w:szCs w:val="21"/>
        </w:rPr>
        <w:t>5</w:t>
      </w:r>
      <w:r w:rsidRPr="00B10650">
        <w:rPr>
          <w:rFonts w:ascii="Monaco" w:hAnsi="Monaco" w:cs="Courier New"/>
          <w:sz w:val="21"/>
          <w:szCs w:val="21"/>
        </w:rPr>
        <w:t>, verbose</w:t>
      </w:r>
      <w:r w:rsidRPr="00B10650">
        <w:rPr>
          <w:rFonts w:ascii="Monaco" w:hAnsi="Monaco" w:cs="Courier New"/>
          <w:color w:val="055BE0"/>
          <w:sz w:val="21"/>
          <w:szCs w:val="21"/>
        </w:rPr>
        <w:t>=</w:t>
      </w:r>
      <w:r w:rsidRPr="00B10650">
        <w:rPr>
          <w:rFonts w:ascii="Monaco" w:hAnsi="Monaco" w:cs="Courier New"/>
          <w:color w:val="666666"/>
          <w:sz w:val="21"/>
          <w:szCs w:val="21"/>
        </w:rPr>
        <w:t>1</w:t>
      </w:r>
      <w:r w:rsidRPr="00B10650">
        <w:rPr>
          <w:rFonts w:ascii="Monaco" w:hAnsi="Monaco" w:cs="Courier New"/>
          <w:sz w:val="21"/>
          <w:szCs w:val="21"/>
        </w:rPr>
        <w:t>, restore_best_weights</w:t>
      </w:r>
      <w:r w:rsidRPr="00B10650">
        <w:rPr>
          <w:rFonts w:ascii="Monaco" w:hAnsi="Monaco" w:cs="Courier New"/>
          <w:color w:val="055BE0"/>
          <w:sz w:val="21"/>
          <w:szCs w:val="21"/>
        </w:rPr>
        <w:t>=</w:t>
      </w:r>
      <w:r w:rsidRPr="00B10650">
        <w:rPr>
          <w:rFonts w:ascii="Monaco" w:hAnsi="Monaco" w:cs="Courier New"/>
          <w:color w:val="3D7E7E"/>
          <w:sz w:val="21"/>
          <w:szCs w:val="21"/>
        </w:rPr>
        <w:t>True</w:t>
      </w:r>
      <w:r w:rsidRPr="00B10650">
        <w:rPr>
          <w:rFonts w:ascii="Monaco" w:hAnsi="Monaco" w:cs="Courier New"/>
          <w:sz w:val="21"/>
          <w:szCs w:val="21"/>
        </w:rPr>
        <w:t>),</w:t>
      </w:r>
    </w:p>
    <w:p w:rsidR="00B10650" w:rsidRPr="00B10650" w:rsidRDefault="00B10650" w:rsidP="00B1065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10650">
        <w:rPr>
          <w:rFonts w:ascii="Monaco" w:hAnsi="Monaco" w:cs="Courier New"/>
          <w:sz w:val="21"/>
          <w:szCs w:val="21"/>
        </w:rPr>
        <w:t>]</w:t>
      </w:r>
    </w:p>
    <w:p w:rsidR="00347671" w:rsidRDefault="00347671" w:rsidP="00F11039">
      <w:pPr>
        <w:pStyle w:val="NormalPACKT"/>
        <w:rPr>
          <w:rFonts w:ascii="Calibri" w:hAnsi="Calibri" w:cs="Calibri"/>
          <w:shd w:val="clear" w:color="auto" w:fill="FFFFFF"/>
        </w:rPr>
      </w:pPr>
    </w:p>
    <w:p w:rsidR="00B10650" w:rsidRDefault="00B10650" w:rsidP="00F11039">
      <w:pPr>
        <w:pStyle w:val="NormalPACKT"/>
        <w:rPr>
          <w:rFonts w:ascii="Calibri" w:hAnsi="Calibri" w:cs="Calibri"/>
          <w:shd w:val="clear" w:color="auto" w:fill="FFFFFF"/>
        </w:rPr>
      </w:pPr>
      <w:r>
        <w:rPr>
          <w:rFonts w:ascii="Calibri" w:hAnsi="Calibri" w:cs="Calibri"/>
          <w:shd w:val="clear" w:color="auto" w:fill="FFFFFF"/>
        </w:rPr>
        <w:t xml:space="preserve">After the </w:t>
      </w:r>
      <w:r w:rsidR="000B18FA">
        <w:rPr>
          <w:rFonts w:ascii="Calibri" w:hAnsi="Calibri" w:cs="Calibri"/>
          <w:shd w:val="clear" w:color="auto" w:fill="FFFFFF"/>
        </w:rPr>
        <w:t>elaborate setup that was necessary, we are finally ready to train the model:</w:t>
      </w:r>
    </w:p>
    <w:p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history </w:t>
      </w:r>
      <w:r w:rsidRPr="007A1CE2">
        <w:rPr>
          <w:rFonts w:ascii="Monaco" w:hAnsi="Monaco" w:cs="Courier New"/>
          <w:color w:val="055BE0"/>
          <w:sz w:val="21"/>
          <w:szCs w:val="21"/>
        </w:rPr>
        <w:t>=</w:t>
      </w:r>
      <w:r w:rsidRPr="007A1CE2">
        <w:rPr>
          <w:rFonts w:ascii="Monaco" w:hAnsi="Monaco" w:cs="Courier New"/>
          <w:sz w:val="21"/>
          <w:szCs w:val="21"/>
        </w:rPr>
        <w:t xml:space="preserve"> model</w:t>
      </w:r>
      <w:r w:rsidRPr="007A1CE2">
        <w:rPr>
          <w:rFonts w:ascii="Monaco" w:hAnsi="Monaco" w:cs="Courier New"/>
          <w:color w:val="055BE0"/>
          <w:sz w:val="21"/>
          <w:szCs w:val="21"/>
        </w:rPr>
        <w:t>.</w:t>
      </w:r>
      <w:r w:rsidRPr="007A1CE2">
        <w:rPr>
          <w:rFonts w:ascii="Monaco" w:hAnsi="Monaco" w:cs="Courier New"/>
          <w:sz w:val="21"/>
          <w:szCs w:val="21"/>
        </w:rPr>
        <w:t>fit_generator(</w:t>
      </w:r>
    </w:p>
    <w:p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train_generator,</w:t>
      </w:r>
    </w:p>
    <w:p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validation_data</w:t>
      </w:r>
      <w:r w:rsidRPr="007A1CE2">
        <w:rPr>
          <w:rFonts w:ascii="Monaco" w:hAnsi="Monaco" w:cs="Courier New"/>
          <w:color w:val="055BE0"/>
          <w:sz w:val="21"/>
          <w:szCs w:val="21"/>
        </w:rPr>
        <w:t>=</w:t>
      </w:r>
      <w:r w:rsidRPr="007A1CE2">
        <w:rPr>
          <w:rFonts w:ascii="Monaco" w:hAnsi="Monaco" w:cs="Courier New"/>
          <w:sz w:val="21"/>
          <w:szCs w:val="21"/>
        </w:rPr>
        <w:t>val_generator,</w:t>
      </w:r>
    </w:p>
    <w:p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epochs </w:t>
      </w:r>
      <w:r w:rsidRPr="007A1CE2">
        <w:rPr>
          <w:rFonts w:ascii="Monaco" w:hAnsi="Monaco" w:cs="Courier New"/>
          <w:color w:val="055BE0"/>
          <w:sz w:val="21"/>
          <w:szCs w:val="21"/>
        </w:rPr>
        <w:t>=</w:t>
      </w:r>
      <w:r w:rsidRPr="007A1CE2">
        <w:rPr>
          <w:rFonts w:ascii="Monaco" w:hAnsi="Monaco" w:cs="Courier New"/>
          <w:sz w:val="21"/>
          <w:szCs w:val="21"/>
        </w:rPr>
        <w:t xml:space="preserve"> CFG</w:t>
      </w:r>
      <w:r w:rsidRPr="007A1CE2">
        <w:rPr>
          <w:rFonts w:ascii="Monaco" w:hAnsi="Monaco" w:cs="Courier New"/>
          <w:color w:val="055BE0"/>
          <w:sz w:val="21"/>
          <w:szCs w:val="21"/>
        </w:rPr>
        <w:t>.</w:t>
      </w:r>
      <w:r w:rsidRPr="007A1CE2">
        <w:rPr>
          <w:rFonts w:ascii="Monaco" w:hAnsi="Monaco" w:cs="Courier New"/>
          <w:sz w:val="21"/>
          <w:szCs w:val="21"/>
        </w:rPr>
        <w:t>nof_epochs,</w:t>
      </w:r>
    </w:p>
    <w:p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 xml:space="preserve">    callbacks</w:t>
      </w:r>
      <w:r w:rsidRPr="007A1CE2">
        <w:rPr>
          <w:rFonts w:ascii="Monaco" w:hAnsi="Monaco" w:cs="Courier New"/>
          <w:color w:val="055BE0"/>
          <w:sz w:val="21"/>
          <w:szCs w:val="21"/>
        </w:rPr>
        <w:t>=</w:t>
      </w:r>
      <w:r w:rsidRPr="007A1CE2">
        <w:rPr>
          <w:rFonts w:ascii="Monaco" w:hAnsi="Monaco" w:cs="Courier New"/>
          <w:sz w:val="21"/>
          <w:szCs w:val="21"/>
        </w:rPr>
        <w:t>callbacks</w:t>
      </w:r>
    </w:p>
    <w:p w:rsidR="007A1CE2" w:rsidRPr="007A1CE2" w:rsidRDefault="007A1CE2" w:rsidP="007A1C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A1CE2">
        <w:rPr>
          <w:rFonts w:ascii="Monaco" w:hAnsi="Monaco" w:cs="Courier New"/>
          <w:sz w:val="21"/>
          <w:szCs w:val="21"/>
        </w:rPr>
        <w:t>)</w:t>
      </w:r>
    </w:p>
    <w:p w:rsidR="000B18FA" w:rsidRDefault="000B18FA" w:rsidP="00F11039">
      <w:pPr>
        <w:pStyle w:val="NormalPACKT"/>
        <w:rPr>
          <w:rFonts w:ascii="Calibri" w:hAnsi="Calibri" w:cs="Calibri"/>
          <w:shd w:val="clear" w:color="auto" w:fill="FFFFFF"/>
        </w:rPr>
      </w:pPr>
    </w:p>
    <w:p w:rsidR="007A1CE2" w:rsidRDefault="00864047" w:rsidP="00F11039">
      <w:pPr>
        <w:pStyle w:val="NormalPACKT"/>
        <w:rPr>
          <w:rFonts w:ascii="Calibri" w:hAnsi="Calibri" w:cs="Calibri"/>
          <w:shd w:val="clear" w:color="auto" w:fill="FFFFFF"/>
        </w:rPr>
      </w:pPr>
      <w:r>
        <w:rPr>
          <w:rFonts w:ascii="Calibri" w:hAnsi="Calibri" w:cs="Calibri"/>
          <w:shd w:val="clear" w:color="auto" w:fill="FFFFFF"/>
        </w:rPr>
        <w:t>After the training is com</w:t>
      </w:r>
      <w:r w:rsidR="005B72E9">
        <w:rPr>
          <w:rFonts w:ascii="Calibri" w:hAnsi="Calibri" w:cs="Calibri"/>
          <w:shd w:val="clear" w:color="auto" w:fill="FFFFFF"/>
        </w:rPr>
        <w:t>pleted, we can inspect the performance:</w:t>
      </w:r>
    </w:p>
    <w:p w:rsidR="004D5623" w:rsidRPr="004D5623" w:rsidRDefault="004D5623" w:rsidP="004D562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D5623">
        <w:rPr>
          <w:rFonts w:ascii="Monaco" w:hAnsi="Monaco" w:cs="Courier New"/>
          <w:color w:val="008000"/>
          <w:sz w:val="21"/>
          <w:szCs w:val="21"/>
        </w:rPr>
        <w:t>print</w:t>
      </w:r>
      <w:r w:rsidRPr="004D5623">
        <w:rPr>
          <w:rFonts w:ascii="Monaco" w:hAnsi="Monaco" w:cs="Courier New"/>
          <w:sz w:val="21"/>
          <w:szCs w:val="21"/>
        </w:rPr>
        <w:t>(</w:t>
      </w:r>
      <w:r w:rsidRPr="004D5623">
        <w:rPr>
          <w:rFonts w:ascii="Monaco" w:hAnsi="Monaco" w:cs="Courier New"/>
          <w:color w:val="BB2323"/>
          <w:sz w:val="21"/>
          <w:szCs w:val="21"/>
        </w:rPr>
        <w:t>'Epochs: '</w:t>
      </w:r>
      <w:r w:rsidRPr="004D5623">
        <w:rPr>
          <w:rFonts w:ascii="Monaco" w:hAnsi="Monaco" w:cs="Courier New"/>
          <w:sz w:val="21"/>
          <w:szCs w:val="21"/>
        </w:rPr>
        <w:t xml:space="preserve"> </w:t>
      </w:r>
      <w:r w:rsidRPr="004D5623">
        <w:rPr>
          <w:rFonts w:ascii="Monaco" w:hAnsi="Monaco" w:cs="Courier New"/>
          <w:color w:val="055BE0"/>
          <w:sz w:val="21"/>
          <w:szCs w:val="21"/>
        </w:rPr>
        <w:t>+</w:t>
      </w:r>
      <w:r w:rsidRPr="004D5623">
        <w:rPr>
          <w:rFonts w:ascii="Monaco" w:hAnsi="Monaco" w:cs="Courier New"/>
          <w:sz w:val="21"/>
          <w:szCs w:val="21"/>
        </w:rPr>
        <w:t xml:space="preserve"> </w:t>
      </w:r>
      <w:r w:rsidRPr="004D5623">
        <w:rPr>
          <w:rFonts w:ascii="Monaco" w:hAnsi="Monaco" w:cs="Courier New"/>
          <w:color w:val="008000"/>
          <w:sz w:val="21"/>
          <w:szCs w:val="21"/>
        </w:rPr>
        <w:t>str</w:t>
      </w:r>
      <w:r w:rsidRPr="004D5623">
        <w:rPr>
          <w:rFonts w:ascii="Monaco" w:hAnsi="Monaco" w:cs="Courier New"/>
          <w:sz w:val="21"/>
          <w:szCs w:val="21"/>
        </w:rPr>
        <w:t>(</w:t>
      </w:r>
      <w:r w:rsidRPr="004D5623">
        <w:rPr>
          <w:rFonts w:ascii="Monaco" w:hAnsi="Monaco" w:cs="Courier New"/>
          <w:color w:val="008000"/>
          <w:sz w:val="21"/>
          <w:szCs w:val="21"/>
        </w:rPr>
        <w:t>len</w:t>
      </w:r>
      <w:r w:rsidRPr="004D5623">
        <w:rPr>
          <w:rFonts w:ascii="Monaco" w:hAnsi="Monaco" w:cs="Courier New"/>
          <w:sz w:val="21"/>
          <w:szCs w:val="21"/>
        </w:rPr>
        <w:t>(history</w:t>
      </w:r>
      <w:r w:rsidRPr="004D5623">
        <w:rPr>
          <w:rFonts w:ascii="Monaco" w:hAnsi="Monaco" w:cs="Courier New"/>
          <w:color w:val="055BE0"/>
          <w:sz w:val="21"/>
          <w:szCs w:val="21"/>
        </w:rPr>
        <w:t>.</w:t>
      </w:r>
      <w:r w:rsidRPr="004D5623">
        <w:rPr>
          <w:rFonts w:ascii="Monaco" w:hAnsi="Monaco" w:cs="Courier New"/>
          <w:sz w:val="21"/>
          <w:szCs w:val="21"/>
        </w:rPr>
        <w:t>history[</w:t>
      </w:r>
      <w:r w:rsidRPr="004D5623">
        <w:rPr>
          <w:rFonts w:ascii="Monaco" w:hAnsi="Monaco" w:cs="Courier New"/>
          <w:color w:val="BB2323"/>
          <w:sz w:val="21"/>
          <w:szCs w:val="21"/>
        </w:rPr>
        <w:t>'loss'</w:t>
      </w:r>
      <w:r w:rsidRPr="004D5623">
        <w:rPr>
          <w:rFonts w:ascii="Monaco" w:hAnsi="Monaco" w:cs="Courier New"/>
          <w:sz w:val="21"/>
          <w:szCs w:val="21"/>
        </w:rPr>
        <w:t>])))</w:t>
      </w:r>
    </w:p>
    <w:p w:rsidR="004D5623" w:rsidRPr="004D5623" w:rsidRDefault="004D5623" w:rsidP="004D562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D5623">
        <w:rPr>
          <w:rFonts w:ascii="Monaco" w:hAnsi="Monaco" w:cs="Courier New"/>
          <w:color w:val="008000"/>
          <w:sz w:val="21"/>
          <w:szCs w:val="21"/>
        </w:rPr>
        <w:t>print</w:t>
      </w:r>
      <w:r w:rsidRPr="004D5623">
        <w:rPr>
          <w:rFonts w:ascii="Monaco" w:hAnsi="Monaco" w:cs="Courier New"/>
          <w:sz w:val="21"/>
          <w:szCs w:val="21"/>
        </w:rPr>
        <w:t>(</w:t>
      </w:r>
      <w:r w:rsidRPr="004D5623">
        <w:rPr>
          <w:rFonts w:ascii="Monaco" w:hAnsi="Monaco" w:cs="Courier New"/>
          <w:color w:val="BB2323"/>
          <w:sz w:val="21"/>
          <w:szCs w:val="21"/>
        </w:rPr>
        <w:t>'Final training loss: '</w:t>
      </w:r>
      <w:r w:rsidRPr="004D5623">
        <w:rPr>
          <w:rFonts w:ascii="Monaco" w:hAnsi="Monaco" w:cs="Courier New"/>
          <w:sz w:val="21"/>
          <w:szCs w:val="21"/>
        </w:rPr>
        <w:t xml:space="preserve"> </w:t>
      </w:r>
      <w:r w:rsidRPr="004D5623">
        <w:rPr>
          <w:rFonts w:ascii="Monaco" w:hAnsi="Monaco" w:cs="Courier New"/>
          <w:color w:val="055BE0"/>
          <w:sz w:val="21"/>
          <w:szCs w:val="21"/>
        </w:rPr>
        <w:t>+</w:t>
      </w:r>
      <w:r w:rsidRPr="004D5623">
        <w:rPr>
          <w:rFonts w:ascii="Monaco" w:hAnsi="Monaco" w:cs="Courier New"/>
          <w:sz w:val="21"/>
          <w:szCs w:val="21"/>
        </w:rPr>
        <w:t xml:space="preserve"> </w:t>
      </w:r>
      <w:r w:rsidRPr="004D5623">
        <w:rPr>
          <w:rFonts w:ascii="Monaco" w:hAnsi="Monaco" w:cs="Courier New"/>
          <w:color w:val="008000"/>
          <w:sz w:val="21"/>
          <w:szCs w:val="21"/>
        </w:rPr>
        <w:t>str</w:t>
      </w:r>
      <w:r w:rsidRPr="004D5623">
        <w:rPr>
          <w:rFonts w:ascii="Monaco" w:hAnsi="Monaco" w:cs="Courier New"/>
          <w:sz w:val="21"/>
          <w:szCs w:val="21"/>
        </w:rPr>
        <w:t>( np</w:t>
      </w:r>
      <w:r w:rsidRPr="004D5623">
        <w:rPr>
          <w:rFonts w:ascii="Monaco" w:hAnsi="Monaco" w:cs="Courier New"/>
          <w:color w:val="055BE0"/>
          <w:sz w:val="21"/>
          <w:szCs w:val="21"/>
        </w:rPr>
        <w:t>.</w:t>
      </w:r>
      <w:r w:rsidRPr="004D5623">
        <w:rPr>
          <w:rFonts w:ascii="Monaco" w:hAnsi="Monaco" w:cs="Courier New"/>
          <w:sz w:val="21"/>
          <w:szCs w:val="21"/>
        </w:rPr>
        <w:t>round(history</w:t>
      </w:r>
      <w:r w:rsidRPr="004D5623">
        <w:rPr>
          <w:rFonts w:ascii="Monaco" w:hAnsi="Monaco" w:cs="Courier New"/>
          <w:color w:val="055BE0"/>
          <w:sz w:val="21"/>
          <w:szCs w:val="21"/>
        </w:rPr>
        <w:t>.</w:t>
      </w:r>
      <w:r w:rsidRPr="004D5623">
        <w:rPr>
          <w:rFonts w:ascii="Monaco" w:hAnsi="Monaco" w:cs="Courier New"/>
          <w:sz w:val="21"/>
          <w:szCs w:val="21"/>
        </w:rPr>
        <w:t>history[</w:t>
      </w:r>
      <w:r w:rsidRPr="004D5623">
        <w:rPr>
          <w:rFonts w:ascii="Monaco" w:hAnsi="Monaco" w:cs="Courier New"/>
          <w:color w:val="BB2323"/>
          <w:sz w:val="21"/>
          <w:szCs w:val="21"/>
        </w:rPr>
        <w:t>'loss'</w:t>
      </w:r>
      <w:r w:rsidRPr="004D5623">
        <w:rPr>
          <w:rFonts w:ascii="Monaco" w:hAnsi="Monaco" w:cs="Courier New"/>
          <w:sz w:val="21"/>
          <w:szCs w:val="21"/>
        </w:rPr>
        <w:t>][</w:t>
      </w:r>
      <w:r w:rsidRPr="004D5623">
        <w:rPr>
          <w:rFonts w:ascii="Monaco" w:hAnsi="Monaco" w:cs="Courier New"/>
          <w:color w:val="055BE0"/>
          <w:sz w:val="21"/>
          <w:szCs w:val="21"/>
        </w:rPr>
        <w:t>-</w:t>
      </w:r>
      <w:r w:rsidRPr="004D5623">
        <w:rPr>
          <w:rFonts w:ascii="Monaco" w:hAnsi="Monaco" w:cs="Courier New"/>
          <w:color w:val="666666"/>
          <w:sz w:val="21"/>
          <w:szCs w:val="21"/>
        </w:rPr>
        <w:t>1</w:t>
      </w:r>
      <w:r w:rsidRPr="004D5623">
        <w:rPr>
          <w:rFonts w:ascii="Monaco" w:hAnsi="Monaco" w:cs="Courier New"/>
          <w:sz w:val="21"/>
          <w:szCs w:val="21"/>
        </w:rPr>
        <w:t>],</w:t>
      </w:r>
      <w:r w:rsidRPr="004D5623">
        <w:rPr>
          <w:rFonts w:ascii="Monaco" w:hAnsi="Monaco" w:cs="Courier New"/>
          <w:color w:val="666666"/>
          <w:sz w:val="21"/>
          <w:szCs w:val="21"/>
        </w:rPr>
        <w:t>4</w:t>
      </w:r>
      <w:r w:rsidRPr="004D5623">
        <w:rPr>
          <w:rFonts w:ascii="Monaco" w:hAnsi="Monaco" w:cs="Courier New"/>
          <w:sz w:val="21"/>
          <w:szCs w:val="21"/>
        </w:rPr>
        <w:t>)  ))</w:t>
      </w:r>
    </w:p>
    <w:p w:rsidR="004D5623" w:rsidRPr="004D5623" w:rsidRDefault="004D5623" w:rsidP="004D562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D5623">
        <w:rPr>
          <w:rFonts w:ascii="Monaco" w:hAnsi="Monaco" w:cs="Courier New"/>
          <w:color w:val="008000"/>
          <w:sz w:val="21"/>
          <w:szCs w:val="21"/>
        </w:rPr>
        <w:t>print</w:t>
      </w:r>
      <w:r w:rsidRPr="004D5623">
        <w:rPr>
          <w:rFonts w:ascii="Monaco" w:hAnsi="Monaco" w:cs="Courier New"/>
          <w:sz w:val="21"/>
          <w:szCs w:val="21"/>
        </w:rPr>
        <w:t>(</w:t>
      </w:r>
      <w:r w:rsidRPr="004D5623">
        <w:rPr>
          <w:rFonts w:ascii="Monaco" w:hAnsi="Monaco" w:cs="Courier New"/>
          <w:color w:val="BB2323"/>
          <w:sz w:val="21"/>
          <w:szCs w:val="21"/>
        </w:rPr>
        <w:t>'Final validation loss: '</w:t>
      </w:r>
      <w:r w:rsidRPr="004D5623">
        <w:rPr>
          <w:rFonts w:ascii="Monaco" w:hAnsi="Monaco" w:cs="Courier New"/>
          <w:sz w:val="21"/>
          <w:szCs w:val="21"/>
        </w:rPr>
        <w:t xml:space="preserve"> </w:t>
      </w:r>
      <w:r w:rsidRPr="004D5623">
        <w:rPr>
          <w:rFonts w:ascii="Monaco" w:hAnsi="Monaco" w:cs="Courier New"/>
          <w:color w:val="055BE0"/>
          <w:sz w:val="21"/>
          <w:szCs w:val="21"/>
        </w:rPr>
        <w:t>+</w:t>
      </w:r>
      <w:r w:rsidRPr="004D5623">
        <w:rPr>
          <w:rFonts w:ascii="Monaco" w:hAnsi="Monaco" w:cs="Courier New"/>
          <w:sz w:val="21"/>
          <w:szCs w:val="21"/>
        </w:rPr>
        <w:t xml:space="preserve"> </w:t>
      </w:r>
      <w:r w:rsidRPr="004D5623">
        <w:rPr>
          <w:rFonts w:ascii="Monaco" w:hAnsi="Monaco" w:cs="Courier New"/>
          <w:color w:val="008000"/>
          <w:sz w:val="21"/>
          <w:szCs w:val="21"/>
        </w:rPr>
        <w:t>str</w:t>
      </w:r>
      <w:r w:rsidRPr="004D5623">
        <w:rPr>
          <w:rFonts w:ascii="Monaco" w:hAnsi="Monaco" w:cs="Courier New"/>
          <w:sz w:val="21"/>
          <w:szCs w:val="21"/>
        </w:rPr>
        <w:t>( np</w:t>
      </w:r>
      <w:r w:rsidRPr="004D5623">
        <w:rPr>
          <w:rFonts w:ascii="Monaco" w:hAnsi="Monaco" w:cs="Courier New"/>
          <w:color w:val="055BE0"/>
          <w:sz w:val="21"/>
          <w:szCs w:val="21"/>
        </w:rPr>
        <w:t>.</w:t>
      </w:r>
      <w:r w:rsidRPr="004D5623">
        <w:rPr>
          <w:rFonts w:ascii="Monaco" w:hAnsi="Monaco" w:cs="Courier New"/>
          <w:sz w:val="21"/>
          <w:szCs w:val="21"/>
        </w:rPr>
        <w:t>round( history</w:t>
      </w:r>
      <w:r w:rsidRPr="004D5623">
        <w:rPr>
          <w:rFonts w:ascii="Monaco" w:hAnsi="Monaco" w:cs="Courier New"/>
          <w:color w:val="055BE0"/>
          <w:sz w:val="21"/>
          <w:szCs w:val="21"/>
        </w:rPr>
        <w:t>.</w:t>
      </w:r>
      <w:r w:rsidRPr="004D5623">
        <w:rPr>
          <w:rFonts w:ascii="Monaco" w:hAnsi="Monaco" w:cs="Courier New"/>
          <w:sz w:val="21"/>
          <w:szCs w:val="21"/>
        </w:rPr>
        <w:t>history[</w:t>
      </w:r>
      <w:r w:rsidRPr="004D5623">
        <w:rPr>
          <w:rFonts w:ascii="Monaco" w:hAnsi="Monaco" w:cs="Courier New"/>
          <w:color w:val="BB2323"/>
          <w:sz w:val="21"/>
          <w:szCs w:val="21"/>
        </w:rPr>
        <w:t>'val_loss'</w:t>
      </w:r>
      <w:r w:rsidRPr="004D5623">
        <w:rPr>
          <w:rFonts w:ascii="Monaco" w:hAnsi="Monaco" w:cs="Courier New"/>
          <w:sz w:val="21"/>
          <w:szCs w:val="21"/>
        </w:rPr>
        <w:t>][</w:t>
      </w:r>
      <w:r w:rsidRPr="004D5623">
        <w:rPr>
          <w:rFonts w:ascii="Monaco" w:hAnsi="Monaco" w:cs="Courier New"/>
          <w:color w:val="055BE0"/>
          <w:sz w:val="21"/>
          <w:szCs w:val="21"/>
        </w:rPr>
        <w:t>-</w:t>
      </w:r>
      <w:r w:rsidRPr="004D5623">
        <w:rPr>
          <w:rFonts w:ascii="Monaco" w:hAnsi="Monaco" w:cs="Courier New"/>
          <w:color w:val="666666"/>
          <w:sz w:val="21"/>
          <w:szCs w:val="21"/>
        </w:rPr>
        <w:t>1</w:t>
      </w:r>
      <w:r w:rsidRPr="004D5623">
        <w:rPr>
          <w:rFonts w:ascii="Monaco" w:hAnsi="Monaco" w:cs="Courier New"/>
          <w:sz w:val="21"/>
          <w:szCs w:val="21"/>
        </w:rPr>
        <w:t xml:space="preserve">], </w:t>
      </w:r>
      <w:r w:rsidRPr="004D5623">
        <w:rPr>
          <w:rFonts w:ascii="Monaco" w:hAnsi="Monaco" w:cs="Courier New"/>
          <w:color w:val="666666"/>
          <w:sz w:val="21"/>
          <w:szCs w:val="21"/>
        </w:rPr>
        <w:t>4</w:t>
      </w:r>
      <w:r w:rsidRPr="004D5623">
        <w:rPr>
          <w:rFonts w:ascii="Monaco" w:hAnsi="Monaco" w:cs="Courier New"/>
          <w:sz w:val="21"/>
          <w:szCs w:val="21"/>
        </w:rPr>
        <w:t>)  ))</w:t>
      </w:r>
    </w:p>
    <w:p w:rsidR="005B72E9" w:rsidRDefault="005B72E9" w:rsidP="00F11039">
      <w:pPr>
        <w:pStyle w:val="NormalPACKT"/>
        <w:rPr>
          <w:rFonts w:ascii="Calibri" w:hAnsi="Calibri" w:cs="Calibri"/>
          <w:shd w:val="clear" w:color="auto" w:fill="FFFFFF"/>
        </w:rPr>
      </w:pPr>
    </w:p>
    <w:p w:rsidR="00123089" w:rsidRPr="00123089" w:rsidRDefault="00123089" w:rsidP="0012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23089">
        <w:rPr>
          <w:rFonts w:ascii="Monaco" w:hAnsi="Monaco" w:cs="Courier New"/>
          <w:sz w:val="21"/>
          <w:szCs w:val="21"/>
        </w:rPr>
        <w:t>Epochs: 10</w:t>
      </w:r>
    </w:p>
    <w:p w:rsidR="00123089" w:rsidRPr="00123089" w:rsidRDefault="00123089" w:rsidP="0012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23089">
        <w:rPr>
          <w:rFonts w:ascii="Monaco" w:hAnsi="Monaco" w:cs="Courier New"/>
          <w:sz w:val="21"/>
          <w:szCs w:val="21"/>
        </w:rPr>
        <w:t>Final training loss: 0.0495</w:t>
      </w:r>
    </w:p>
    <w:p w:rsidR="00123089" w:rsidRPr="00123089" w:rsidRDefault="00123089" w:rsidP="0012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onaco" w:hAnsi="Monaco" w:cs="Courier New"/>
          <w:sz w:val="21"/>
          <w:szCs w:val="21"/>
        </w:rPr>
      </w:pPr>
      <w:r w:rsidRPr="00123089">
        <w:rPr>
          <w:rFonts w:ascii="Monaco" w:hAnsi="Monaco" w:cs="Courier New"/>
          <w:sz w:val="21"/>
          <w:szCs w:val="21"/>
        </w:rPr>
        <w:t>Final validation loss: 0.0769</w:t>
      </w:r>
    </w:p>
    <w:p w:rsidR="004D5623" w:rsidRDefault="004D5623" w:rsidP="00F11039">
      <w:pPr>
        <w:pStyle w:val="NormalPACKT"/>
        <w:rPr>
          <w:rFonts w:ascii="Calibri" w:hAnsi="Calibri" w:cs="Calibri"/>
          <w:shd w:val="clear" w:color="auto" w:fill="FFFFFF"/>
        </w:rPr>
      </w:pPr>
    </w:p>
    <w:p w:rsidR="003121F9" w:rsidRPr="00EC41C6" w:rsidRDefault="00334574" w:rsidP="00F11039">
      <w:pPr>
        <w:pStyle w:val="NormalPACKT"/>
        <w:rPr>
          <w:ins w:id="174" w:author="BANACHEWICZ, Konrad" w:date="2022-01-06T13:09:00Z"/>
          <w:rFonts w:ascii="Calibri" w:hAnsi="Calibri" w:cs="Calibri"/>
          <w:shd w:val="clear" w:color="auto" w:fill="FFFFFF"/>
        </w:rPr>
      </w:pPr>
      <w:r w:rsidRPr="001B23CF">
        <w:rPr>
          <w:rFonts w:ascii="Calibri" w:hAnsi="Calibri" w:cs="Calibri"/>
          <w:shd w:val="clear" w:color="auto" w:fill="FFFFFF"/>
        </w:rPr>
        <w:t xml:space="preserve">The validation loss is higher than training, which indicates some degree of overfitting taking place. </w:t>
      </w:r>
      <w:r w:rsidRPr="00EC41C6">
        <w:rPr>
          <w:rFonts w:ascii="Calibri" w:hAnsi="Calibri" w:cs="Calibri"/>
          <w:shd w:val="clear" w:color="auto" w:fill="FFFFFF"/>
        </w:rPr>
        <w:t>We can examine the phenomenon in more detail:</w:t>
      </w:r>
    </w:p>
    <w:p w:rsidR="004D5623" w:rsidRDefault="004D5623" w:rsidP="00F11039">
      <w:pPr>
        <w:pStyle w:val="NormalPACKT"/>
        <w:rPr>
          <w:rFonts w:ascii="Calibri" w:hAnsi="Calibri" w:cs="Calibri"/>
          <w:shd w:val="clear" w:color="auto" w:fill="FFFFFF"/>
        </w:rPr>
      </w:pP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 xml:space="preserve">fig, ax </w:t>
      </w:r>
      <w:r w:rsidRPr="007606E2">
        <w:rPr>
          <w:rFonts w:ascii="Monaco" w:hAnsi="Monaco" w:cs="Courier New"/>
          <w:color w:val="055BE0"/>
          <w:sz w:val="21"/>
          <w:szCs w:val="21"/>
        </w:rPr>
        <w:t>=</w:t>
      </w:r>
      <w:r w:rsidRPr="007606E2">
        <w:rPr>
          <w:rFonts w:ascii="Monaco" w:hAnsi="Monaco" w:cs="Courier New"/>
          <w:sz w:val="21"/>
          <w:szCs w:val="21"/>
        </w:rPr>
        <w:t xml:space="preserve"> plt</w:t>
      </w:r>
      <w:r w:rsidRPr="007606E2">
        <w:rPr>
          <w:rFonts w:ascii="Monaco" w:hAnsi="Monaco" w:cs="Courier New"/>
          <w:color w:val="055BE0"/>
          <w:sz w:val="21"/>
          <w:szCs w:val="21"/>
        </w:rPr>
        <w:t>.</w:t>
      </w:r>
      <w:r w:rsidRPr="007606E2">
        <w:rPr>
          <w:rFonts w:ascii="Monaco" w:hAnsi="Monaco" w:cs="Courier New"/>
          <w:sz w:val="21"/>
          <w:szCs w:val="21"/>
        </w:rPr>
        <w:t>subplots(</w:t>
      </w:r>
      <w:r w:rsidRPr="007606E2">
        <w:rPr>
          <w:rFonts w:ascii="Monaco" w:hAnsi="Monaco" w:cs="Courier New"/>
          <w:color w:val="666666"/>
          <w:sz w:val="21"/>
          <w:szCs w:val="21"/>
        </w:rPr>
        <w:t>1</w:t>
      </w:r>
      <w:r w:rsidRPr="007606E2">
        <w:rPr>
          <w:rFonts w:ascii="Monaco" w:hAnsi="Monaco" w:cs="Courier New"/>
          <w:sz w:val="21"/>
          <w:szCs w:val="21"/>
        </w:rPr>
        <w:t xml:space="preserve">, </w:t>
      </w:r>
      <w:r w:rsidRPr="007606E2">
        <w:rPr>
          <w:rFonts w:ascii="Monaco" w:hAnsi="Monaco" w:cs="Courier New"/>
          <w:color w:val="666666"/>
          <w:sz w:val="21"/>
          <w:szCs w:val="21"/>
        </w:rPr>
        <w:t>2</w:t>
      </w:r>
      <w:r w:rsidRPr="007606E2">
        <w:rPr>
          <w:rFonts w:ascii="Monaco" w:hAnsi="Monaco" w:cs="Courier New"/>
          <w:sz w:val="21"/>
          <w:szCs w:val="21"/>
        </w:rPr>
        <w:t>, figsize</w:t>
      </w:r>
      <w:r w:rsidRPr="007606E2">
        <w:rPr>
          <w:rFonts w:ascii="Monaco" w:hAnsi="Monaco" w:cs="Courier New"/>
          <w:color w:val="055BE0"/>
          <w:sz w:val="21"/>
          <w:szCs w:val="21"/>
        </w:rPr>
        <w:t>=</w:t>
      </w:r>
      <w:r w:rsidRPr="007606E2">
        <w:rPr>
          <w:rFonts w:ascii="Monaco" w:hAnsi="Monaco" w:cs="Courier New"/>
          <w:sz w:val="21"/>
          <w:szCs w:val="21"/>
        </w:rPr>
        <w:t>(</w:t>
      </w:r>
      <w:r w:rsidRPr="007606E2">
        <w:rPr>
          <w:rFonts w:ascii="Monaco" w:hAnsi="Monaco" w:cs="Courier New"/>
          <w:color w:val="666666"/>
          <w:sz w:val="21"/>
          <w:szCs w:val="21"/>
        </w:rPr>
        <w:t>15</w:t>
      </w:r>
      <w:r w:rsidRPr="007606E2">
        <w:rPr>
          <w:rFonts w:ascii="Monaco" w:hAnsi="Monaco" w:cs="Courier New"/>
          <w:sz w:val="21"/>
          <w:szCs w:val="21"/>
        </w:rPr>
        <w:t xml:space="preserve">, </w:t>
      </w:r>
      <w:r w:rsidRPr="007606E2">
        <w:rPr>
          <w:rFonts w:ascii="Monaco" w:hAnsi="Monaco" w:cs="Courier New"/>
          <w:color w:val="666666"/>
          <w:sz w:val="21"/>
          <w:szCs w:val="21"/>
        </w:rPr>
        <w:t>5</w:t>
      </w:r>
      <w:r w:rsidRPr="007606E2">
        <w:rPr>
          <w:rFonts w:ascii="Monaco" w:hAnsi="Monaco" w:cs="Courier New"/>
          <w:sz w:val="21"/>
          <w:szCs w:val="21"/>
        </w:rPr>
        <w:t>))</w:t>
      </w: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0</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set_title(</w:t>
      </w:r>
      <w:r w:rsidRPr="007606E2">
        <w:rPr>
          <w:rFonts w:ascii="Monaco" w:hAnsi="Monaco" w:cs="Courier New"/>
          <w:color w:val="BB2323"/>
          <w:sz w:val="21"/>
          <w:szCs w:val="21"/>
        </w:rPr>
        <w:t>'Training Loss'</w:t>
      </w:r>
      <w:r w:rsidRPr="007606E2">
        <w:rPr>
          <w:rFonts w:ascii="Monaco" w:hAnsi="Monaco" w:cs="Courier New"/>
          <w:sz w:val="21"/>
          <w:szCs w:val="21"/>
        </w:rPr>
        <w:t>)</w:t>
      </w: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0</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plot(history</w:t>
      </w:r>
      <w:r w:rsidRPr="007606E2">
        <w:rPr>
          <w:rFonts w:ascii="Monaco" w:hAnsi="Monaco" w:cs="Courier New"/>
          <w:color w:val="055BE0"/>
          <w:sz w:val="21"/>
          <w:szCs w:val="21"/>
        </w:rPr>
        <w:t>.</w:t>
      </w:r>
      <w:r w:rsidRPr="007606E2">
        <w:rPr>
          <w:rFonts w:ascii="Monaco" w:hAnsi="Monaco" w:cs="Courier New"/>
          <w:sz w:val="21"/>
          <w:szCs w:val="21"/>
        </w:rPr>
        <w:t>history[</w:t>
      </w:r>
      <w:r w:rsidRPr="007606E2">
        <w:rPr>
          <w:rFonts w:ascii="Monaco" w:hAnsi="Monaco" w:cs="Courier New"/>
          <w:color w:val="BB2323"/>
          <w:sz w:val="21"/>
          <w:szCs w:val="21"/>
        </w:rPr>
        <w:t>'loss'</w:t>
      </w:r>
      <w:r w:rsidRPr="007606E2">
        <w:rPr>
          <w:rFonts w:ascii="Monaco" w:hAnsi="Monaco" w:cs="Courier New"/>
          <w:sz w:val="21"/>
          <w:szCs w:val="21"/>
        </w:rPr>
        <w:t>])</w:t>
      </w: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1</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set_title(</w:t>
      </w:r>
      <w:r w:rsidRPr="007606E2">
        <w:rPr>
          <w:rFonts w:ascii="Monaco" w:hAnsi="Monaco" w:cs="Courier New"/>
          <w:color w:val="BB2323"/>
          <w:sz w:val="21"/>
          <w:szCs w:val="21"/>
        </w:rPr>
        <w:t>'Validation Loss'</w:t>
      </w:r>
      <w:r w:rsidRPr="007606E2">
        <w:rPr>
          <w:rFonts w:ascii="Monaco" w:hAnsi="Monaco" w:cs="Courier New"/>
          <w:sz w:val="21"/>
          <w:szCs w:val="21"/>
        </w:rPr>
        <w:t>)</w:t>
      </w:r>
    </w:p>
    <w:p w:rsidR="007606E2" w:rsidRPr="007606E2" w:rsidRDefault="007606E2" w:rsidP="007606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7606E2">
        <w:rPr>
          <w:rFonts w:ascii="Monaco" w:hAnsi="Monaco" w:cs="Courier New"/>
          <w:sz w:val="21"/>
          <w:szCs w:val="21"/>
        </w:rPr>
        <w:t>ax[</w:t>
      </w:r>
      <w:r w:rsidRPr="007606E2">
        <w:rPr>
          <w:rFonts w:ascii="Monaco" w:hAnsi="Monaco" w:cs="Courier New"/>
          <w:color w:val="666666"/>
          <w:sz w:val="21"/>
          <w:szCs w:val="21"/>
        </w:rPr>
        <w:t>1</w:t>
      </w:r>
      <w:r w:rsidRPr="007606E2">
        <w:rPr>
          <w:rFonts w:ascii="Monaco" w:hAnsi="Monaco" w:cs="Courier New"/>
          <w:sz w:val="21"/>
          <w:szCs w:val="21"/>
        </w:rPr>
        <w:t>]</w:t>
      </w:r>
      <w:r w:rsidRPr="007606E2">
        <w:rPr>
          <w:rFonts w:ascii="Monaco" w:hAnsi="Monaco" w:cs="Courier New"/>
          <w:color w:val="055BE0"/>
          <w:sz w:val="21"/>
          <w:szCs w:val="21"/>
        </w:rPr>
        <w:t>.</w:t>
      </w:r>
      <w:r w:rsidRPr="007606E2">
        <w:rPr>
          <w:rFonts w:ascii="Monaco" w:hAnsi="Monaco" w:cs="Courier New"/>
          <w:sz w:val="21"/>
          <w:szCs w:val="21"/>
        </w:rPr>
        <w:t>plot(history</w:t>
      </w:r>
      <w:r w:rsidRPr="007606E2">
        <w:rPr>
          <w:rFonts w:ascii="Monaco" w:hAnsi="Monaco" w:cs="Courier New"/>
          <w:color w:val="055BE0"/>
          <w:sz w:val="21"/>
          <w:szCs w:val="21"/>
        </w:rPr>
        <w:t>.</w:t>
      </w:r>
      <w:r w:rsidRPr="007606E2">
        <w:rPr>
          <w:rFonts w:ascii="Monaco" w:hAnsi="Monaco" w:cs="Courier New"/>
          <w:sz w:val="21"/>
          <w:szCs w:val="21"/>
        </w:rPr>
        <w:t>history[</w:t>
      </w:r>
      <w:r w:rsidRPr="007606E2">
        <w:rPr>
          <w:rFonts w:ascii="Monaco" w:hAnsi="Monaco" w:cs="Courier New"/>
          <w:color w:val="BB2323"/>
          <w:sz w:val="21"/>
          <w:szCs w:val="21"/>
        </w:rPr>
        <w:t>'val_loss'</w:t>
      </w:r>
      <w:r w:rsidRPr="007606E2">
        <w:rPr>
          <w:rFonts w:ascii="Monaco" w:hAnsi="Monaco" w:cs="Courier New"/>
          <w:sz w:val="21"/>
          <w:szCs w:val="21"/>
        </w:rPr>
        <w:t>])</w:t>
      </w:r>
    </w:p>
    <w:p w:rsidR="007606E2" w:rsidRDefault="007606E2" w:rsidP="00F11039">
      <w:pPr>
        <w:pStyle w:val="NormalPACKT"/>
        <w:rPr>
          <w:rFonts w:ascii="Calibri" w:hAnsi="Calibri" w:cs="Calibri"/>
          <w:shd w:val="clear" w:color="auto" w:fill="FFFFFF"/>
        </w:rPr>
      </w:pPr>
    </w:p>
    <w:p w:rsidR="007606E2" w:rsidRDefault="003A50C5" w:rsidP="00F11039">
      <w:pPr>
        <w:pStyle w:val="NormalPACKT"/>
        <w:rPr>
          <w:rFonts w:ascii="Calibri" w:hAnsi="Calibri" w:cs="Calibri"/>
          <w:shd w:val="clear" w:color="auto" w:fill="FFFFFF"/>
        </w:rPr>
      </w:pPr>
      <w:ins w:id="175" w:author="BANACHEWICZ, Konrad" w:date="2022-01-06T13:09:00Z">
        <w:r>
          <w:rPr>
            <w:rFonts w:ascii="Calibri" w:hAnsi="Calibri" w:cs="Calibri"/>
            <w:noProof/>
            <w:shd w:val="clear" w:color="auto" w:fill="FFFFFF"/>
            <w:lang w:val="it-IT" w:eastAsia="ja-JP"/>
            <w:rPrChange w:id="176">
              <w:rPr>
                <w:noProof/>
                <w:lang w:val="it-IT" w:eastAsia="ja-JP"/>
              </w:rPr>
            </w:rPrChange>
          </w:rPr>
          <w:drawing>
            <wp:inline distT="0" distB="0" distL="0" distR="0">
              <wp:extent cx="5029200" cy="202628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2026285"/>
                      </a:xfrm>
                      <a:prstGeom prst="rect">
                        <a:avLst/>
                      </a:prstGeom>
                    </pic:spPr>
                  </pic:pic>
                </a:graphicData>
              </a:graphic>
            </wp:inline>
          </w:drawing>
        </w:r>
      </w:ins>
    </w:p>
    <w:p w:rsidR="004F34B8" w:rsidRPr="00C3462F" w:rsidRDefault="004F34B8" w:rsidP="004F34B8">
      <w:pPr>
        <w:pStyle w:val="FigureCaptionPACKT"/>
        <w:rPr>
          <w:rFonts w:ascii="Calibri" w:hAnsi="Calibri" w:cs="Calibri"/>
        </w:rPr>
      </w:pPr>
      <w:r w:rsidRPr="00C3462F">
        <w:rPr>
          <w:rFonts w:ascii="Calibri" w:hAnsi="Calibri" w:cs="Calibri"/>
        </w:rPr>
        <w:t>Figure 10.</w:t>
      </w:r>
      <w:r>
        <w:rPr>
          <w:rFonts w:ascii="Calibri" w:hAnsi="Calibri" w:cs="Calibri"/>
        </w:rPr>
        <w:t xml:space="preserve">15: </w:t>
      </w:r>
      <w:r w:rsidR="00373A17">
        <w:rPr>
          <w:rFonts w:ascii="Calibri" w:hAnsi="Calibri" w:cs="Calibri"/>
        </w:rPr>
        <w:t>Training vs validation loss</w:t>
      </w:r>
    </w:p>
    <w:p w:rsidR="007606E2" w:rsidRPr="00EE627C" w:rsidRDefault="007606E2" w:rsidP="00F11039">
      <w:pPr>
        <w:pStyle w:val="NormalPACKT"/>
        <w:rPr>
          <w:rFonts w:ascii="Calibri" w:hAnsi="Calibri" w:cs="Calibri"/>
          <w:shd w:val="clear" w:color="auto" w:fill="FFFFFF"/>
        </w:rPr>
      </w:pPr>
    </w:p>
    <w:p w:rsidR="00892287" w:rsidRDefault="00892287" w:rsidP="00F11039">
      <w:pPr>
        <w:pStyle w:val="NormalPACKT"/>
        <w:rPr>
          <w:rFonts w:ascii="Calibri" w:hAnsi="Calibri" w:cs="Calibri"/>
          <w:shd w:val="clear" w:color="auto" w:fill="FFFFFF"/>
        </w:rPr>
      </w:pPr>
      <w:r>
        <w:rPr>
          <w:rFonts w:ascii="Calibri" w:hAnsi="Calibri" w:cs="Calibri"/>
          <w:shd w:val="clear" w:color="auto" w:fill="FFFFFF"/>
        </w:rPr>
        <w:t>Before we can visualize the predicted bounding boxes (or submit them to the competition in the required format)</w:t>
      </w:r>
      <w:r w:rsidR="00D62459">
        <w:rPr>
          <w:rFonts w:ascii="Calibri" w:hAnsi="Calibri" w:cs="Calibri"/>
          <w:shd w:val="clear" w:color="auto" w:fill="FFFFFF"/>
        </w:rPr>
        <w:t>, we need to reformat the results.</w:t>
      </w:r>
      <w:r w:rsidR="009C49DF">
        <w:rPr>
          <w:rFonts w:ascii="Calibri" w:hAnsi="Calibri" w:cs="Calibri"/>
          <w:shd w:val="clear" w:color="auto" w:fill="FFFFFF"/>
        </w:rPr>
        <w:t xml:space="preserve"> The first function transforms the boxes in steps:</w:t>
      </w:r>
    </w:p>
    <w:p w:rsidR="009C49DF" w:rsidRDefault="009C49DF" w:rsidP="009C49DF">
      <w:pPr>
        <w:pStyle w:val="NormalPACKT"/>
        <w:numPr>
          <w:ilvl w:val="0"/>
          <w:numId w:val="24"/>
        </w:numPr>
        <w:rPr>
          <w:rFonts w:ascii="Calibri" w:hAnsi="Calibri" w:cs="Calibri"/>
          <w:shd w:val="clear" w:color="auto" w:fill="FFFFFF"/>
        </w:rPr>
      </w:pPr>
      <w:r>
        <w:rPr>
          <w:rFonts w:ascii="Calibri" w:hAnsi="Calibri" w:cs="Calibri"/>
          <w:shd w:val="clear" w:color="auto" w:fill="FFFFFF"/>
        </w:rPr>
        <w:t>return the scale of the boxes from 0-1 to 0-256</w:t>
      </w:r>
    </w:p>
    <w:p w:rsidR="009C49DF" w:rsidRDefault="009C49DF" w:rsidP="009C49DF">
      <w:pPr>
        <w:pStyle w:val="NormalPACKT"/>
        <w:numPr>
          <w:ilvl w:val="0"/>
          <w:numId w:val="24"/>
        </w:numPr>
        <w:rPr>
          <w:rFonts w:ascii="Calibri" w:hAnsi="Calibri" w:cs="Calibri"/>
          <w:shd w:val="clear" w:color="auto" w:fill="FFFFFF"/>
        </w:rPr>
      </w:pPr>
      <w:r>
        <w:rPr>
          <w:rFonts w:ascii="Calibri" w:hAnsi="Calibri" w:cs="Calibri"/>
          <w:shd w:val="clear" w:color="auto" w:fill="FFFFFF"/>
        </w:rPr>
        <w:t xml:space="preserve">shift the coordinates </w:t>
      </w:r>
      <w:r w:rsidR="00841433">
        <w:rPr>
          <w:rFonts w:ascii="Calibri" w:hAnsi="Calibri" w:cs="Calibri"/>
          <w:shd w:val="clear" w:color="auto" w:fill="FFFFFF"/>
        </w:rPr>
        <w:t>from the centre of the box to the top left corner</w:t>
      </w:r>
    </w:p>
    <w:p w:rsidR="00841433" w:rsidRDefault="00841433" w:rsidP="009C49DF">
      <w:pPr>
        <w:pStyle w:val="NormalPACKT"/>
        <w:numPr>
          <w:ilvl w:val="0"/>
          <w:numId w:val="24"/>
        </w:numPr>
        <w:rPr>
          <w:rFonts w:ascii="Calibri" w:hAnsi="Calibri" w:cs="Calibri"/>
          <w:shd w:val="clear" w:color="auto" w:fill="FFFFFF"/>
        </w:rPr>
      </w:pPr>
      <w:r>
        <w:rPr>
          <w:rFonts w:ascii="Calibri" w:hAnsi="Calibri" w:cs="Calibri"/>
          <w:shd w:val="clear" w:color="auto" w:fill="FFFFFF"/>
        </w:rPr>
        <w:t xml:space="preserve">convert the parametrization from width and height to </w:t>
      </w:r>
      <w:proofErr w:type="spellStart"/>
      <w:r>
        <w:rPr>
          <w:rFonts w:ascii="Calibri" w:hAnsi="Calibri" w:cs="Calibri"/>
          <w:shd w:val="clear" w:color="auto" w:fill="FFFFFF"/>
        </w:rPr>
        <w:t>x_max</w:t>
      </w:r>
      <w:proofErr w:type="spellEnd"/>
      <w:r>
        <w:rPr>
          <w:rFonts w:ascii="Calibri" w:hAnsi="Calibri" w:cs="Calibri"/>
          <w:shd w:val="clear" w:color="auto" w:fill="FFFFFF"/>
        </w:rPr>
        <w:t xml:space="preserve">, </w:t>
      </w:r>
      <w:proofErr w:type="spellStart"/>
      <w:r>
        <w:rPr>
          <w:rFonts w:ascii="Calibri" w:hAnsi="Calibri" w:cs="Calibri"/>
          <w:shd w:val="clear" w:color="auto" w:fill="FFFFFF"/>
        </w:rPr>
        <w:t>y_max</w:t>
      </w:r>
      <w:proofErr w:type="spellEnd"/>
    </w:p>
    <w:p w:rsidR="00E45DE0" w:rsidRDefault="00E45DE0" w:rsidP="00E45DE0">
      <w:pPr>
        <w:pStyle w:val="NormalPACKT"/>
        <w:rPr>
          <w:rFonts w:ascii="Calibri" w:hAnsi="Calibri" w:cs="Calibri"/>
          <w:shd w:val="clear" w:color="auto" w:fill="FFFFFF"/>
        </w:rPr>
      </w:pP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color w:val="007B00"/>
          <w:sz w:val="21"/>
          <w:szCs w:val="21"/>
        </w:rPr>
        <w:t>def</w:t>
      </w:r>
      <w:r w:rsidRPr="008351A3">
        <w:rPr>
          <w:rFonts w:ascii="Monaco" w:hAnsi="Monaco" w:cs="Courier New"/>
          <w:sz w:val="21"/>
          <w:szCs w:val="21"/>
        </w:rPr>
        <w:t xml:space="preserve"> prediction_to_bbox(bboxes, image_grid):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055BE0"/>
          <w:sz w:val="21"/>
          <w:szCs w:val="21"/>
        </w:rPr>
        <w:t>.</w:t>
      </w:r>
      <w:r w:rsidRPr="008351A3">
        <w:rPr>
          <w:rFonts w:ascii="Monaco" w:hAnsi="Monaco" w:cs="Courier New"/>
          <w:sz w:val="21"/>
          <w:szCs w:val="21"/>
        </w:rPr>
        <w:t>copy()</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im_width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32</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im_height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32</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descale x,y</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0</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1</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0</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image_grid[:,:,</w:t>
      </w:r>
      <w:r w:rsidRPr="008351A3">
        <w:rPr>
          <w:rFonts w:ascii="Monaco" w:hAnsi="Monaco" w:cs="Courier New"/>
          <w:color w:val="666666"/>
          <w:sz w:val="21"/>
          <w:szCs w:val="21"/>
        </w:rPr>
        <w:t>1</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descale width,height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im_width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im_height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im_width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im_height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centre x,y to top left x,y</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w:t>
      </w:r>
      <w:r w:rsidRPr="008351A3">
        <w:rPr>
          <w:rFonts w:ascii="Monaco" w:hAnsi="Monaco" w:cs="Courier New"/>
          <w:color w:val="666666"/>
          <w:sz w:val="21"/>
          <w:szCs w:val="21"/>
        </w:rPr>
        <w:t>2</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i/>
          <w:iCs/>
          <w:sz w:val="21"/>
          <w:szCs w:val="21"/>
        </w:rPr>
        <w:t># width,heigth to x_max,y_max</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1</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3</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2</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4</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6</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8</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7</w:t>
      </w:r>
      <w:r w:rsidRPr="008351A3">
        <w:rPr>
          <w:rFonts w:ascii="Monaco" w:hAnsi="Monaco" w:cs="Courier New"/>
          <w:sz w:val="21"/>
          <w:szCs w:val="21"/>
        </w:rPr>
        <w:t xml:space="preserve">] </w:t>
      </w:r>
      <w:r w:rsidRPr="008351A3">
        <w:rPr>
          <w:rFonts w:ascii="Monaco" w:hAnsi="Monaco" w:cs="Courier New"/>
          <w:color w:val="055BE0"/>
          <w:sz w:val="21"/>
          <w:szCs w:val="21"/>
        </w:rPr>
        <w:t>+</w:t>
      </w:r>
      <w:r w:rsidRPr="008351A3">
        <w:rPr>
          <w:rFonts w:ascii="Monaco" w:hAnsi="Monaco" w:cs="Courier New"/>
          <w:sz w:val="21"/>
          <w:szCs w:val="21"/>
        </w:rPr>
        <w:t xml:space="preserve"> bboxes[:,:,</w:t>
      </w:r>
      <w:r w:rsidRPr="008351A3">
        <w:rPr>
          <w:rFonts w:ascii="Monaco" w:hAnsi="Monaco" w:cs="Courier New"/>
          <w:color w:val="666666"/>
          <w:sz w:val="21"/>
          <w:szCs w:val="21"/>
        </w:rPr>
        <w:t>9</w:t>
      </w:r>
      <w:r w:rsidRPr="008351A3">
        <w:rPr>
          <w:rFonts w:ascii="Monaco" w:hAnsi="Monaco" w:cs="Courier New"/>
          <w:sz w:val="21"/>
          <w:szCs w:val="21"/>
        </w:rPr>
        <w:t>]</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p>
    <w:p w:rsidR="008351A3" w:rsidRPr="008351A3" w:rsidRDefault="008351A3" w:rsidP="008351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351A3">
        <w:rPr>
          <w:rFonts w:ascii="Monaco" w:hAnsi="Monaco" w:cs="Courier New"/>
          <w:sz w:val="21"/>
          <w:szCs w:val="21"/>
        </w:rPr>
        <w:t xml:space="preserve">    </w:t>
      </w:r>
      <w:r w:rsidRPr="008351A3">
        <w:rPr>
          <w:rFonts w:ascii="Monaco" w:hAnsi="Monaco" w:cs="Courier New"/>
          <w:color w:val="007B00"/>
          <w:sz w:val="21"/>
          <w:szCs w:val="21"/>
        </w:rPr>
        <w:t>return</w:t>
      </w:r>
      <w:r w:rsidRPr="008351A3">
        <w:rPr>
          <w:rFonts w:ascii="Monaco" w:hAnsi="Monaco" w:cs="Courier New"/>
          <w:sz w:val="21"/>
          <w:szCs w:val="21"/>
        </w:rPr>
        <w:t xml:space="preserve"> bboxes</w:t>
      </w:r>
    </w:p>
    <w:p w:rsidR="00F60984" w:rsidRDefault="00F60984" w:rsidP="00E45DE0">
      <w:pPr>
        <w:pStyle w:val="NormalPACKT"/>
        <w:rPr>
          <w:rFonts w:ascii="Calibri" w:hAnsi="Calibri" w:cs="Calibri"/>
          <w:shd w:val="clear" w:color="auto" w:fill="FFFFFF"/>
        </w:rPr>
      </w:pPr>
    </w:p>
    <w:p w:rsidR="00F60984" w:rsidRDefault="00D06431" w:rsidP="00E10096">
      <w:pPr>
        <w:pStyle w:val="NormalPACKT"/>
        <w:rPr>
          <w:rFonts w:ascii="Calibri" w:hAnsi="Calibri" w:cs="Calibri"/>
          <w:shd w:val="clear" w:color="auto" w:fill="FFFFFF"/>
        </w:rPr>
      </w:pPr>
      <w:r>
        <w:rPr>
          <w:rFonts w:ascii="Calibri" w:hAnsi="Calibri" w:cs="Calibri"/>
          <w:shd w:val="clear" w:color="auto" w:fill="FFFFFF"/>
        </w:rPr>
        <w:t>Next step involves the removal of boxes with low confidence score, as well as those overlapping with another box</w:t>
      </w:r>
      <w:r w:rsidR="002635B3">
        <w:rPr>
          <w:rFonts w:ascii="Calibri" w:hAnsi="Calibri" w:cs="Calibri"/>
          <w:shd w:val="clear" w:color="auto" w:fill="FFFFFF"/>
        </w:rPr>
        <w:t>:</w:t>
      </w:r>
    </w:p>
    <w:p w:rsidR="00F60984" w:rsidRDefault="00F60984" w:rsidP="00E45DE0">
      <w:pPr>
        <w:pStyle w:val="NormalPACKT"/>
        <w:rPr>
          <w:rFonts w:ascii="Calibri" w:hAnsi="Calibri" w:cs="Calibri"/>
          <w:shd w:val="clear" w:color="auto" w:fill="FFFFFF"/>
        </w:rPr>
      </w:pP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color w:val="007B00"/>
          <w:sz w:val="21"/>
          <w:szCs w:val="21"/>
        </w:rPr>
        <w:t>def</w:t>
      </w:r>
      <w:r w:rsidRPr="00111622">
        <w:rPr>
          <w:rFonts w:ascii="Monaco" w:hAnsi="Monaco" w:cs="Courier New"/>
          <w:sz w:val="21"/>
          <w:szCs w:val="21"/>
        </w:rPr>
        <w:t xml:space="preserve"> non_max_suppression(predictions, top_n):</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probabilities </w:t>
      </w:r>
      <w:r w:rsidRPr="00111622">
        <w:rPr>
          <w:rFonts w:ascii="Monaco" w:hAnsi="Monaco" w:cs="Courier New"/>
          <w:color w:val="055BE0"/>
          <w:sz w:val="21"/>
          <w:szCs w:val="21"/>
        </w:rPr>
        <w:t>=</w:t>
      </w:r>
      <w:r w:rsidRPr="00111622">
        <w:rPr>
          <w:rFonts w:ascii="Monaco" w:hAnsi="Monaco" w:cs="Courier New"/>
          <w:sz w:val="21"/>
          <w:szCs w:val="21"/>
        </w:rPr>
        <w:t xml:space="preserve"> np</w:t>
      </w:r>
      <w:r w:rsidRPr="00111622">
        <w:rPr>
          <w:rFonts w:ascii="Monaco" w:hAnsi="Monaco" w:cs="Courier New"/>
          <w:color w:val="055BE0"/>
          <w:sz w:val="21"/>
          <w:szCs w:val="21"/>
        </w:rPr>
        <w:t>.</w:t>
      </w:r>
      <w:r w:rsidRPr="00111622">
        <w:rPr>
          <w:rFonts w:ascii="Monaco" w:hAnsi="Monaco" w:cs="Courier New"/>
          <w:sz w:val="21"/>
          <w:szCs w:val="21"/>
        </w:rPr>
        <w:t>concatenate((predictions[:,:,</w:t>
      </w:r>
      <w:r w:rsidRPr="00111622">
        <w:rPr>
          <w:rFonts w:ascii="Monaco" w:hAnsi="Monaco" w:cs="Courier New"/>
          <w:color w:val="666666"/>
          <w:sz w:val="21"/>
          <w:szCs w:val="21"/>
        </w:rPr>
        <w:t>0</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flatten(), predictions[:,:,</w:t>
      </w:r>
      <w:r w:rsidRPr="00111622">
        <w:rPr>
          <w:rFonts w:ascii="Monaco" w:hAnsi="Monaco" w:cs="Courier New"/>
          <w:color w:val="666666"/>
          <w:sz w:val="21"/>
          <w:szCs w:val="21"/>
        </w:rPr>
        <w:t>5</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flatten()), axis</w:t>
      </w:r>
      <w:r w:rsidRPr="00111622">
        <w:rPr>
          <w:rFonts w:ascii="Monaco" w:hAnsi="Monaco" w:cs="Courier New"/>
          <w:color w:val="055BE0"/>
          <w:sz w:val="21"/>
          <w:szCs w:val="21"/>
        </w:rPr>
        <w:t>=</w:t>
      </w:r>
      <w:r w:rsidRPr="00111622">
        <w:rPr>
          <w:rFonts w:ascii="Monaco" w:hAnsi="Monaco" w:cs="Courier New"/>
          <w:color w:val="3D7E7E"/>
          <w:sz w:val="21"/>
          <w:szCs w:val="21"/>
        </w:rPr>
        <w:t>None</w:t>
      </w:r>
      <w:r w:rsidRPr="00111622">
        <w:rPr>
          <w:rFonts w:ascii="Monaco" w:hAnsi="Monaco" w:cs="Courier New"/>
          <w:sz w:val="21"/>
          <w:szCs w:val="21"/>
        </w:rPr>
        <w:t>)</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first_anchors </w:t>
      </w:r>
      <w:r w:rsidRPr="00111622">
        <w:rPr>
          <w:rFonts w:ascii="Monaco" w:hAnsi="Monaco" w:cs="Courier New"/>
          <w:color w:val="055BE0"/>
          <w:sz w:val="21"/>
          <w:szCs w:val="21"/>
        </w:rPr>
        <w:t>=</w:t>
      </w:r>
      <w:r w:rsidRPr="00111622">
        <w:rPr>
          <w:rFonts w:ascii="Monaco" w:hAnsi="Monaco" w:cs="Courier New"/>
          <w:sz w:val="21"/>
          <w:szCs w:val="21"/>
        </w:rPr>
        <w:t xml:space="preserve"> predictions[:,:,</w:t>
      </w:r>
      <w:r w:rsidRPr="00111622">
        <w:rPr>
          <w:rFonts w:ascii="Monaco" w:hAnsi="Monaco" w:cs="Courier New"/>
          <w:color w:val="666666"/>
          <w:sz w:val="21"/>
          <w:szCs w:val="21"/>
        </w:rPr>
        <w:t>1</w:t>
      </w:r>
      <w:r w:rsidRPr="00111622">
        <w:rPr>
          <w:rFonts w:ascii="Monaco" w:hAnsi="Monaco" w:cs="Courier New"/>
          <w:sz w:val="21"/>
          <w:szCs w:val="21"/>
        </w:rPr>
        <w:t>:</w:t>
      </w:r>
      <w:r w:rsidRPr="00111622">
        <w:rPr>
          <w:rFonts w:ascii="Monaco" w:hAnsi="Monaco" w:cs="Courier New"/>
          <w:color w:val="666666"/>
          <w:sz w:val="21"/>
          <w:szCs w:val="21"/>
        </w:rPr>
        <w:t>5</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reshape((</w:t>
      </w:r>
      <w:r w:rsidRPr="00111622">
        <w:rPr>
          <w:rFonts w:ascii="Monaco" w:hAnsi="Monaco" w:cs="Courier New"/>
          <w:color w:val="666666"/>
          <w:sz w:val="21"/>
          <w:szCs w:val="21"/>
        </w:rPr>
        <w:t>32</w:t>
      </w:r>
      <w:r w:rsidRPr="00111622">
        <w:rPr>
          <w:rFonts w:ascii="Monaco" w:hAnsi="Monaco" w:cs="Courier New"/>
          <w:color w:val="055BE0"/>
          <w:sz w:val="21"/>
          <w:szCs w:val="21"/>
        </w:rPr>
        <w:t>*</w:t>
      </w:r>
      <w:r w:rsidRPr="00111622">
        <w:rPr>
          <w:rFonts w:ascii="Monaco" w:hAnsi="Monaco" w:cs="Courier New"/>
          <w:color w:val="666666"/>
          <w:sz w:val="21"/>
          <w:szCs w:val="21"/>
        </w:rPr>
        <w:t>32</w:t>
      </w:r>
      <w:r w:rsidRPr="00111622">
        <w:rPr>
          <w:rFonts w:ascii="Monaco" w:hAnsi="Monaco" w:cs="Courier New"/>
          <w:sz w:val="21"/>
          <w:szCs w:val="21"/>
        </w:rPr>
        <w:t xml:space="preserve">, </w:t>
      </w:r>
      <w:r w:rsidRPr="00111622">
        <w:rPr>
          <w:rFonts w:ascii="Monaco" w:hAnsi="Monaco" w:cs="Courier New"/>
          <w:color w:val="666666"/>
          <w:sz w:val="21"/>
          <w:szCs w:val="21"/>
        </w:rPr>
        <w:t>4</w:t>
      </w:r>
      <w:r w:rsidRPr="00111622">
        <w:rPr>
          <w:rFonts w:ascii="Monaco" w:hAnsi="Monaco" w:cs="Courier New"/>
          <w:sz w:val="21"/>
          <w:szCs w:val="21"/>
        </w:rPr>
        <w:t>))</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second_anchors </w:t>
      </w:r>
      <w:r w:rsidRPr="00111622">
        <w:rPr>
          <w:rFonts w:ascii="Monaco" w:hAnsi="Monaco" w:cs="Courier New"/>
          <w:color w:val="055BE0"/>
          <w:sz w:val="21"/>
          <w:szCs w:val="21"/>
        </w:rPr>
        <w:t>=</w:t>
      </w:r>
      <w:r w:rsidRPr="00111622">
        <w:rPr>
          <w:rFonts w:ascii="Monaco" w:hAnsi="Monaco" w:cs="Courier New"/>
          <w:sz w:val="21"/>
          <w:szCs w:val="21"/>
        </w:rPr>
        <w:t xml:space="preserve"> predictions[:,:,</w:t>
      </w:r>
      <w:r w:rsidRPr="00111622">
        <w:rPr>
          <w:rFonts w:ascii="Monaco" w:hAnsi="Monaco" w:cs="Courier New"/>
          <w:color w:val="666666"/>
          <w:sz w:val="21"/>
          <w:szCs w:val="21"/>
        </w:rPr>
        <w:t>6</w:t>
      </w:r>
      <w:r w:rsidRPr="00111622">
        <w:rPr>
          <w:rFonts w:ascii="Monaco" w:hAnsi="Monaco" w:cs="Courier New"/>
          <w:sz w:val="21"/>
          <w:szCs w:val="21"/>
        </w:rPr>
        <w:t>:</w:t>
      </w:r>
      <w:r w:rsidRPr="00111622">
        <w:rPr>
          <w:rFonts w:ascii="Monaco" w:hAnsi="Monaco" w:cs="Courier New"/>
          <w:color w:val="666666"/>
          <w:sz w:val="21"/>
          <w:szCs w:val="21"/>
        </w:rPr>
        <w:t>10</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reshape((</w:t>
      </w:r>
      <w:r w:rsidRPr="00111622">
        <w:rPr>
          <w:rFonts w:ascii="Monaco" w:hAnsi="Monaco" w:cs="Courier New"/>
          <w:color w:val="666666"/>
          <w:sz w:val="21"/>
          <w:szCs w:val="21"/>
        </w:rPr>
        <w:t>32</w:t>
      </w:r>
      <w:r w:rsidRPr="00111622">
        <w:rPr>
          <w:rFonts w:ascii="Monaco" w:hAnsi="Monaco" w:cs="Courier New"/>
          <w:color w:val="055BE0"/>
          <w:sz w:val="21"/>
          <w:szCs w:val="21"/>
        </w:rPr>
        <w:t>*</w:t>
      </w:r>
      <w:r w:rsidRPr="00111622">
        <w:rPr>
          <w:rFonts w:ascii="Monaco" w:hAnsi="Monaco" w:cs="Courier New"/>
          <w:color w:val="666666"/>
          <w:sz w:val="21"/>
          <w:szCs w:val="21"/>
        </w:rPr>
        <w:t>32</w:t>
      </w:r>
      <w:r w:rsidRPr="00111622">
        <w:rPr>
          <w:rFonts w:ascii="Monaco" w:hAnsi="Monaco" w:cs="Courier New"/>
          <w:sz w:val="21"/>
          <w:szCs w:val="21"/>
        </w:rPr>
        <w:t xml:space="preserve">, </w:t>
      </w:r>
      <w:r w:rsidRPr="00111622">
        <w:rPr>
          <w:rFonts w:ascii="Monaco" w:hAnsi="Monaco" w:cs="Courier New"/>
          <w:color w:val="666666"/>
          <w:sz w:val="21"/>
          <w:szCs w:val="21"/>
        </w:rPr>
        <w:t>4</w:t>
      </w:r>
      <w:r w:rsidRPr="00111622">
        <w:rPr>
          <w:rFonts w:ascii="Monaco" w:hAnsi="Monaco" w:cs="Courier New"/>
          <w:sz w:val="21"/>
          <w:szCs w:val="21"/>
        </w:rPr>
        <w:t>))</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w:t>
      </w:r>
      <w:r w:rsidRPr="00111622">
        <w:rPr>
          <w:rFonts w:ascii="Monaco" w:hAnsi="Monaco" w:cs="Courier New"/>
          <w:color w:val="055BE0"/>
          <w:sz w:val="21"/>
          <w:szCs w:val="21"/>
        </w:rPr>
        <w:t>=</w:t>
      </w:r>
      <w:r w:rsidRPr="00111622">
        <w:rPr>
          <w:rFonts w:ascii="Monaco" w:hAnsi="Monaco" w:cs="Courier New"/>
          <w:sz w:val="21"/>
          <w:szCs w:val="21"/>
        </w:rPr>
        <w:t xml:space="preserve"> np</w:t>
      </w:r>
      <w:r w:rsidRPr="00111622">
        <w:rPr>
          <w:rFonts w:ascii="Monaco" w:hAnsi="Monaco" w:cs="Courier New"/>
          <w:color w:val="055BE0"/>
          <w:sz w:val="21"/>
          <w:szCs w:val="21"/>
        </w:rPr>
        <w:t>.</w:t>
      </w:r>
      <w:r w:rsidRPr="00111622">
        <w:rPr>
          <w:rFonts w:ascii="Monaco" w:hAnsi="Monaco" w:cs="Courier New"/>
          <w:sz w:val="21"/>
          <w:szCs w:val="21"/>
        </w:rPr>
        <w:t>concatenate(</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(first_anchors,second_anchors),</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axis</w:t>
      </w:r>
      <w:r w:rsidRPr="00111622">
        <w:rPr>
          <w:rFonts w:ascii="Monaco" w:hAnsi="Monaco" w:cs="Courier New"/>
          <w:color w:val="055BE0"/>
          <w:sz w:val="21"/>
          <w:szCs w:val="21"/>
        </w:rPr>
        <w:t>=</w:t>
      </w:r>
      <w:r w:rsidRPr="00111622">
        <w:rPr>
          <w:rFonts w:ascii="Monaco" w:hAnsi="Monaco" w:cs="Courier New"/>
          <w:color w:val="666666"/>
          <w:sz w:val="21"/>
          <w:szCs w:val="21"/>
        </w:rPr>
        <w:t>0</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w:t>
      </w:r>
      <w:r w:rsidRPr="00111622">
        <w:rPr>
          <w:rFonts w:ascii="Monaco" w:hAnsi="Monaco" w:cs="Courier New"/>
          <w:color w:val="055BE0"/>
          <w:sz w:val="21"/>
          <w:szCs w:val="21"/>
        </w:rPr>
        <w:t>=</w:t>
      </w:r>
      <w:r w:rsidRPr="00111622">
        <w:rPr>
          <w:rFonts w:ascii="Monaco" w:hAnsi="Monaco" w:cs="Courier New"/>
          <w:sz w:val="21"/>
          <w:szCs w:val="21"/>
        </w:rPr>
        <w:t xml:space="preserve"> switch_x_y(bboxes)</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probabilities </w:t>
      </w:r>
      <w:r w:rsidRPr="00111622">
        <w:rPr>
          <w:rFonts w:ascii="Monaco" w:hAnsi="Monaco" w:cs="Courier New"/>
          <w:color w:val="055BE0"/>
          <w:sz w:val="21"/>
          <w:szCs w:val="21"/>
        </w:rPr>
        <w:t>=</w:t>
      </w:r>
      <w:r w:rsidRPr="00111622">
        <w:rPr>
          <w:rFonts w:ascii="Monaco" w:hAnsi="Monaco" w:cs="Courier New"/>
          <w:sz w:val="21"/>
          <w:szCs w:val="21"/>
        </w:rPr>
        <w:t xml:space="preserve"> select_top(probabilities, bboxes, top_n</w:t>
      </w:r>
      <w:r w:rsidRPr="00111622">
        <w:rPr>
          <w:rFonts w:ascii="Monaco" w:hAnsi="Monaco" w:cs="Courier New"/>
          <w:color w:val="055BE0"/>
          <w:sz w:val="21"/>
          <w:szCs w:val="21"/>
        </w:rPr>
        <w:t>=</w:t>
      </w:r>
      <w:r w:rsidRPr="00111622">
        <w:rPr>
          <w:rFonts w:ascii="Monaco" w:hAnsi="Monaco" w:cs="Courier New"/>
          <w:sz w:val="21"/>
          <w:szCs w:val="21"/>
        </w:rPr>
        <w:t>top_n)</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 </w:t>
      </w:r>
      <w:r w:rsidRPr="00111622">
        <w:rPr>
          <w:rFonts w:ascii="Monaco" w:hAnsi="Monaco" w:cs="Courier New"/>
          <w:color w:val="055BE0"/>
          <w:sz w:val="21"/>
          <w:szCs w:val="21"/>
        </w:rPr>
        <w:t>=</w:t>
      </w:r>
      <w:r w:rsidRPr="00111622">
        <w:rPr>
          <w:rFonts w:ascii="Monaco" w:hAnsi="Monaco" w:cs="Courier New"/>
          <w:sz w:val="21"/>
          <w:szCs w:val="21"/>
        </w:rPr>
        <w:t xml:space="preserve"> switch_x_y(bboxes)</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r w:rsidRPr="00111622">
        <w:rPr>
          <w:rFonts w:ascii="Monaco" w:hAnsi="Monaco" w:cs="Courier New"/>
          <w:color w:val="007B00"/>
          <w:sz w:val="21"/>
          <w:szCs w:val="21"/>
        </w:rPr>
        <w:t>return</w:t>
      </w:r>
      <w:r w:rsidRPr="00111622">
        <w:rPr>
          <w:rFonts w:ascii="Monaco" w:hAnsi="Monaco" w:cs="Courier New"/>
          <w:sz w:val="21"/>
          <w:szCs w:val="21"/>
        </w:rPr>
        <w:t xml:space="preserve"> bboxes</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color w:val="007B00"/>
          <w:sz w:val="21"/>
          <w:szCs w:val="21"/>
        </w:rPr>
        <w:t>def</w:t>
      </w:r>
      <w:r w:rsidRPr="00111622">
        <w:rPr>
          <w:rFonts w:ascii="Monaco" w:hAnsi="Monaco" w:cs="Courier New"/>
          <w:sz w:val="21"/>
          <w:szCs w:val="21"/>
        </w:rPr>
        <w:t xml:space="preserve"> switch_x_y(bboxes):</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x1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0</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y1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1</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x2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2</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y2 </w:t>
      </w:r>
      <w:r w:rsidRPr="00111622">
        <w:rPr>
          <w:rFonts w:ascii="Monaco" w:hAnsi="Monaco" w:cs="Courier New"/>
          <w:color w:val="055BE0"/>
          <w:sz w:val="21"/>
          <w:szCs w:val="21"/>
        </w:rPr>
        <w:t>=</w:t>
      </w:r>
      <w:r w:rsidRPr="00111622">
        <w:rPr>
          <w:rFonts w:ascii="Monaco" w:hAnsi="Monaco" w:cs="Courier New"/>
          <w:sz w:val="21"/>
          <w:szCs w:val="21"/>
        </w:rPr>
        <w:t xml:space="preserve"> bboxes[:,</w:t>
      </w:r>
      <w:r w:rsidRPr="00111622">
        <w:rPr>
          <w:rFonts w:ascii="Monaco" w:hAnsi="Monaco" w:cs="Courier New"/>
          <w:color w:val="666666"/>
          <w:sz w:val="21"/>
          <w:szCs w:val="21"/>
        </w:rPr>
        <w:t>3</w:t>
      </w:r>
      <w:r w:rsidRPr="00111622">
        <w:rPr>
          <w:rFonts w:ascii="Monaco" w:hAnsi="Monaco" w:cs="Courier New"/>
          <w:sz w:val="21"/>
          <w:szCs w:val="21"/>
        </w:rPr>
        <w:t>]</w:t>
      </w:r>
      <w:r w:rsidRPr="00111622">
        <w:rPr>
          <w:rFonts w:ascii="Monaco" w:hAnsi="Monaco" w:cs="Courier New"/>
          <w:color w:val="055BE0"/>
          <w:sz w:val="21"/>
          <w:szCs w:val="21"/>
        </w:rPr>
        <w:t>.</w:t>
      </w:r>
      <w:r w:rsidRPr="00111622">
        <w:rPr>
          <w:rFonts w:ascii="Monaco" w:hAnsi="Monaco" w:cs="Courier New"/>
          <w:sz w:val="21"/>
          <w:szCs w:val="21"/>
        </w:rPr>
        <w:t>copy()</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0</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y1</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1</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x1</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2</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y2</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bboxes[:,</w:t>
      </w:r>
      <w:r w:rsidRPr="00111622">
        <w:rPr>
          <w:rFonts w:ascii="Monaco" w:hAnsi="Monaco" w:cs="Courier New"/>
          <w:color w:val="666666"/>
          <w:sz w:val="21"/>
          <w:szCs w:val="21"/>
        </w:rPr>
        <w:t>3</w:t>
      </w:r>
      <w:r w:rsidRPr="00111622">
        <w:rPr>
          <w:rFonts w:ascii="Monaco" w:hAnsi="Monaco" w:cs="Courier New"/>
          <w:sz w:val="21"/>
          <w:szCs w:val="21"/>
        </w:rPr>
        <w:t xml:space="preserve">] </w:t>
      </w:r>
      <w:r w:rsidRPr="00111622">
        <w:rPr>
          <w:rFonts w:ascii="Monaco" w:hAnsi="Monaco" w:cs="Courier New"/>
          <w:color w:val="055BE0"/>
          <w:sz w:val="21"/>
          <w:szCs w:val="21"/>
        </w:rPr>
        <w:t>=</w:t>
      </w:r>
      <w:r w:rsidRPr="00111622">
        <w:rPr>
          <w:rFonts w:ascii="Monaco" w:hAnsi="Monaco" w:cs="Courier New"/>
          <w:sz w:val="21"/>
          <w:szCs w:val="21"/>
        </w:rPr>
        <w:t xml:space="preserve"> x2</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r w:rsidRPr="00111622">
        <w:rPr>
          <w:rFonts w:ascii="Monaco" w:hAnsi="Monaco" w:cs="Courier New"/>
          <w:color w:val="007B00"/>
          <w:sz w:val="21"/>
          <w:szCs w:val="21"/>
        </w:rPr>
        <w:t>return</w:t>
      </w:r>
      <w:r w:rsidRPr="00111622">
        <w:rPr>
          <w:rFonts w:ascii="Monaco" w:hAnsi="Monaco" w:cs="Courier New"/>
          <w:sz w:val="21"/>
          <w:szCs w:val="21"/>
        </w:rPr>
        <w:t xml:space="preserve"> bboxes</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color w:val="007B00"/>
          <w:sz w:val="21"/>
          <w:szCs w:val="21"/>
        </w:rPr>
        <w:t>def</w:t>
      </w:r>
      <w:r w:rsidRPr="00111622">
        <w:rPr>
          <w:rFonts w:ascii="Monaco" w:hAnsi="Monaco" w:cs="Courier New"/>
          <w:sz w:val="21"/>
          <w:szCs w:val="21"/>
        </w:rPr>
        <w:t xml:space="preserve"> select_top(probabilities, boxes, top_n</w:t>
      </w:r>
      <w:r w:rsidRPr="00111622">
        <w:rPr>
          <w:rFonts w:ascii="Monaco" w:hAnsi="Monaco" w:cs="Courier New"/>
          <w:color w:val="055BE0"/>
          <w:sz w:val="21"/>
          <w:szCs w:val="21"/>
        </w:rPr>
        <w:t>=</w:t>
      </w:r>
      <w:r w:rsidRPr="00111622">
        <w:rPr>
          <w:rFonts w:ascii="Monaco" w:hAnsi="Monaco" w:cs="Courier New"/>
          <w:color w:val="666666"/>
          <w:sz w:val="21"/>
          <w:szCs w:val="21"/>
        </w:rPr>
        <w:t>10</w:t>
      </w:r>
      <w:r w:rsidRPr="00111622">
        <w:rPr>
          <w:rFonts w:ascii="Monaco" w:hAnsi="Monaco" w:cs="Courier New"/>
          <w:sz w:val="21"/>
          <w:szCs w:val="21"/>
        </w:rPr>
        <w:t>):</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top_indices </w:t>
      </w:r>
      <w:r w:rsidRPr="00111622">
        <w:rPr>
          <w:rFonts w:ascii="Monaco" w:hAnsi="Monaco" w:cs="Courier New"/>
          <w:color w:val="055BE0"/>
          <w:sz w:val="21"/>
          <w:szCs w:val="21"/>
        </w:rPr>
        <w:t>=</w:t>
      </w:r>
      <w:r w:rsidRPr="00111622">
        <w:rPr>
          <w:rFonts w:ascii="Monaco" w:hAnsi="Monaco" w:cs="Courier New"/>
          <w:sz w:val="21"/>
          <w:szCs w:val="21"/>
        </w:rPr>
        <w:t xml:space="preserve"> tf</w:t>
      </w:r>
      <w:r w:rsidRPr="00111622">
        <w:rPr>
          <w:rFonts w:ascii="Monaco" w:hAnsi="Monaco" w:cs="Courier New"/>
          <w:color w:val="055BE0"/>
          <w:sz w:val="21"/>
          <w:szCs w:val="21"/>
        </w:rPr>
        <w:t>.</w:t>
      </w:r>
      <w:r w:rsidRPr="00111622">
        <w:rPr>
          <w:rFonts w:ascii="Monaco" w:hAnsi="Monaco" w:cs="Courier New"/>
          <w:sz w:val="21"/>
          <w:szCs w:val="21"/>
        </w:rPr>
        <w:t>image</w:t>
      </w:r>
      <w:r w:rsidRPr="00111622">
        <w:rPr>
          <w:rFonts w:ascii="Monaco" w:hAnsi="Monaco" w:cs="Courier New"/>
          <w:color w:val="055BE0"/>
          <w:sz w:val="21"/>
          <w:szCs w:val="21"/>
        </w:rPr>
        <w:t>.</w:t>
      </w:r>
      <w:r w:rsidRPr="00111622">
        <w:rPr>
          <w:rFonts w:ascii="Monaco" w:hAnsi="Monaco" w:cs="Courier New"/>
          <w:sz w:val="21"/>
          <w:szCs w:val="21"/>
        </w:rPr>
        <w:t>non_max_suppression(</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boxes </w:t>
      </w:r>
      <w:r w:rsidRPr="00111622">
        <w:rPr>
          <w:rFonts w:ascii="Monaco" w:hAnsi="Monaco" w:cs="Courier New"/>
          <w:color w:val="055BE0"/>
          <w:sz w:val="21"/>
          <w:szCs w:val="21"/>
        </w:rPr>
        <w:t>=</w:t>
      </w:r>
      <w:r w:rsidRPr="00111622">
        <w:rPr>
          <w:rFonts w:ascii="Monaco" w:hAnsi="Monaco" w:cs="Courier New"/>
          <w:sz w:val="21"/>
          <w:szCs w:val="21"/>
        </w:rPr>
        <w:t xml:space="preserve"> boxes,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scores </w:t>
      </w:r>
      <w:r w:rsidRPr="00111622">
        <w:rPr>
          <w:rFonts w:ascii="Monaco" w:hAnsi="Monaco" w:cs="Courier New"/>
          <w:color w:val="055BE0"/>
          <w:sz w:val="21"/>
          <w:szCs w:val="21"/>
        </w:rPr>
        <w:t>=</w:t>
      </w:r>
      <w:r w:rsidRPr="00111622">
        <w:rPr>
          <w:rFonts w:ascii="Monaco" w:hAnsi="Monaco" w:cs="Courier New"/>
          <w:sz w:val="21"/>
          <w:szCs w:val="21"/>
        </w:rPr>
        <w:t xml:space="preserve"> probabilities,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max_output_size </w:t>
      </w:r>
      <w:r w:rsidRPr="00111622">
        <w:rPr>
          <w:rFonts w:ascii="Monaco" w:hAnsi="Monaco" w:cs="Courier New"/>
          <w:color w:val="055BE0"/>
          <w:sz w:val="21"/>
          <w:szCs w:val="21"/>
        </w:rPr>
        <w:t>=</w:t>
      </w:r>
      <w:r w:rsidRPr="00111622">
        <w:rPr>
          <w:rFonts w:ascii="Monaco" w:hAnsi="Monaco" w:cs="Courier New"/>
          <w:sz w:val="21"/>
          <w:szCs w:val="21"/>
        </w:rPr>
        <w:t xml:space="preserve"> top_n,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iou_threshold </w:t>
      </w:r>
      <w:r w:rsidRPr="00111622">
        <w:rPr>
          <w:rFonts w:ascii="Monaco" w:hAnsi="Monaco" w:cs="Courier New"/>
          <w:color w:val="055BE0"/>
          <w:sz w:val="21"/>
          <w:szCs w:val="21"/>
        </w:rPr>
        <w:t>=</w:t>
      </w:r>
      <w:r w:rsidRPr="00111622">
        <w:rPr>
          <w:rFonts w:ascii="Monaco" w:hAnsi="Monaco" w:cs="Courier New"/>
          <w:sz w:val="21"/>
          <w:szCs w:val="21"/>
        </w:rPr>
        <w:t xml:space="preserve"> </w:t>
      </w:r>
      <w:r w:rsidRPr="00111622">
        <w:rPr>
          <w:rFonts w:ascii="Monaco" w:hAnsi="Monaco" w:cs="Courier New"/>
          <w:color w:val="666666"/>
          <w:sz w:val="21"/>
          <w:szCs w:val="21"/>
        </w:rPr>
        <w:t>0.3</w:t>
      </w:r>
      <w:r w:rsidRPr="00111622">
        <w:rPr>
          <w:rFonts w:ascii="Monaco" w:hAnsi="Monaco" w:cs="Courier New"/>
          <w:sz w:val="21"/>
          <w:szCs w:val="21"/>
        </w:rPr>
        <w:t>,</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score_threshold </w:t>
      </w:r>
      <w:r w:rsidRPr="00111622">
        <w:rPr>
          <w:rFonts w:ascii="Monaco" w:hAnsi="Monaco" w:cs="Courier New"/>
          <w:color w:val="055BE0"/>
          <w:sz w:val="21"/>
          <w:szCs w:val="21"/>
        </w:rPr>
        <w:t>=</w:t>
      </w:r>
      <w:r w:rsidRPr="00111622">
        <w:rPr>
          <w:rFonts w:ascii="Monaco" w:hAnsi="Monaco" w:cs="Courier New"/>
          <w:sz w:val="21"/>
          <w:szCs w:val="21"/>
        </w:rPr>
        <w:t xml:space="preserve"> </w:t>
      </w:r>
      <w:r w:rsidRPr="00111622">
        <w:rPr>
          <w:rFonts w:ascii="Monaco" w:hAnsi="Monaco" w:cs="Courier New"/>
          <w:color w:val="666666"/>
          <w:sz w:val="21"/>
          <w:szCs w:val="21"/>
        </w:rPr>
        <w:t>0.3</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top_indices </w:t>
      </w:r>
      <w:r w:rsidRPr="00111622">
        <w:rPr>
          <w:rFonts w:ascii="Monaco" w:hAnsi="Monaco" w:cs="Courier New"/>
          <w:color w:val="055BE0"/>
          <w:sz w:val="21"/>
          <w:szCs w:val="21"/>
        </w:rPr>
        <w:t>=</w:t>
      </w:r>
      <w:r w:rsidRPr="00111622">
        <w:rPr>
          <w:rFonts w:ascii="Monaco" w:hAnsi="Monaco" w:cs="Courier New"/>
          <w:sz w:val="21"/>
          <w:szCs w:val="21"/>
        </w:rPr>
        <w:t xml:space="preserve"> top_indices</w:t>
      </w:r>
      <w:r w:rsidRPr="00111622">
        <w:rPr>
          <w:rFonts w:ascii="Monaco" w:hAnsi="Monaco" w:cs="Courier New"/>
          <w:color w:val="055BE0"/>
          <w:sz w:val="21"/>
          <w:szCs w:val="21"/>
        </w:rPr>
        <w:t>.</w:t>
      </w:r>
      <w:r w:rsidRPr="00111622">
        <w:rPr>
          <w:rFonts w:ascii="Monaco" w:hAnsi="Monaco" w:cs="Courier New"/>
          <w:sz w:val="21"/>
          <w:szCs w:val="21"/>
        </w:rPr>
        <w:t>numpy()</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p>
    <w:p w:rsidR="00111622" w:rsidRPr="00111622" w:rsidRDefault="00111622" w:rsidP="001116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11622">
        <w:rPr>
          <w:rFonts w:ascii="Monaco" w:hAnsi="Monaco" w:cs="Courier New"/>
          <w:sz w:val="21"/>
          <w:szCs w:val="21"/>
        </w:rPr>
        <w:t xml:space="preserve">    </w:t>
      </w:r>
      <w:r w:rsidRPr="00111622">
        <w:rPr>
          <w:rFonts w:ascii="Monaco" w:hAnsi="Monaco" w:cs="Courier New"/>
          <w:color w:val="007B00"/>
          <w:sz w:val="21"/>
          <w:szCs w:val="21"/>
        </w:rPr>
        <w:t>return</w:t>
      </w:r>
      <w:r w:rsidRPr="00111622">
        <w:rPr>
          <w:rFonts w:ascii="Monaco" w:hAnsi="Monaco" w:cs="Courier New"/>
          <w:sz w:val="21"/>
          <w:szCs w:val="21"/>
        </w:rPr>
        <w:t xml:space="preserve"> boxes[top_indices], probabilities[top_indices]</w:t>
      </w:r>
    </w:p>
    <w:p w:rsidR="00F60984" w:rsidRDefault="00F60984" w:rsidP="00E45DE0">
      <w:pPr>
        <w:pStyle w:val="NormalPACKT"/>
        <w:rPr>
          <w:rFonts w:ascii="Calibri" w:hAnsi="Calibri" w:cs="Calibri"/>
          <w:shd w:val="clear" w:color="auto" w:fill="FFFFFF"/>
        </w:rPr>
      </w:pPr>
    </w:p>
    <w:p w:rsidR="00117E25" w:rsidRPr="007A10B7" w:rsidRDefault="00117E25" w:rsidP="00E45DE0">
      <w:pPr>
        <w:pStyle w:val="NormalPACKT"/>
        <w:rPr>
          <w:rFonts w:ascii="Calibri" w:hAnsi="Calibri" w:cs="Calibri"/>
          <w:shd w:val="clear" w:color="auto" w:fill="FFFFFF"/>
        </w:rPr>
      </w:pPr>
      <w:r w:rsidRPr="007A10B7">
        <w:rPr>
          <w:rFonts w:ascii="Calibri" w:hAnsi="Calibri" w:cs="Calibri"/>
          <w:shd w:val="clear" w:color="auto" w:fill="FFFFFF"/>
        </w:rPr>
        <w:t xml:space="preserve">We can combine the preprocessing functionality defined </w:t>
      </w:r>
      <w:r w:rsidR="00C54567">
        <w:rPr>
          <w:rFonts w:ascii="Calibri" w:hAnsi="Calibri" w:cs="Calibri"/>
          <w:shd w:val="clear" w:color="auto" w:fill="FFFFFF"/>
        </w:rPr>
        <w:t>above:</w:t>
      </w:r>
    </w:p>
    <w:p w:rsidR="00513735" w:rsidRDefault="00513735" w:rsidP="00E45DE0">
      <w:pPr>
        <w:pStyle w:val="NormalPACKT"/>
        <w:rPr>
          <w:rFonts w:ascii="Calibri" w:hAnsi="Calibri" w:cs="Calibri"/>
          <w:shd w:val="clear" w:color="auto" w:fill="FFFFFF"/>
        </w:rPr>
      </w:pP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color w:val="007B00"/>
          <w:sz w:val="21"/>
          <w:szCs w:val="21"/>
        </w:rPr>
        <w:t>def</w:t>
      </w:r>
      <w:r w:rsidRPr="000F6217">
        <w:rPr>
          <w:rFonts w:ascii="Monaco" w:hAnsi="Monaco" w:cs="Courier New"/>
          <w:sz w:val="21"/>
          <w:szCs w:val="21"/>
        </w:rPr>
        <w:t xml:space="preserve"> process_predictions(predictions, image_ids, image_grid):</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bboxes </w:t>
      </w:r>
      <w:r w:rsidRPr="000F6217">
        <w:rPr>
          <w:rFonts w:ascii="Monaco" w:hAnsi="Monaco" w:cs="Courier New"/>
          <w:color w:val="055BE0"/>
          <w:sz w:val="21"/>
          <w:szCs w:val="21"/>
        </w:rPr>
        <w:t>=</w:t>
      </w:r>
      <w:r w:rsidRPr="000F6217">
        <w:rPr>
          <w:rFonts w:ascii="Monaco" w:hAnsi="Monaco" w:cs="Courier New"/>
          <w:sz w:val="21"/>
          <w:szCs w:val="21"/>
        </w:rPr>
        <w:t xml:space="preserve"> {}</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r w:rsidRPr="000F6217">
        <w:rPr>
          <w:rFonts w:ascii="Monaco" w:hAnsi="Monaco" w:cs="Courier New"/>
          <w:color w:val="007B00"/>
          <w:sz w:val="21"/>
          <w:szCs w:val="21"/>
        </w:rPr>
        <w:t>for</w:t>
      </w:r>
      <w:r w:rsidRPr="000F6217">
        <w:rPr>
          <w:rFonts w:ascii="Monaco" w:hAnsi="Monaco" w:cs="Courier New"/>
          <w:sz w:val="21"/>
          <w:szCs w:val="21"/>
        </w:rPr>
        <w:t xml:space="preserve"> i, image_id </w:t>
      </w:r>
      <w:r w:rsidRPr="000F6217">
        <w:rPr>
          <w:rFonts w:ascii="Monaco" w:hAnsi="Monaco" w:cs="Courier New"/>
          <w:b/>
          <w:bCs/>
          <w:color w:val="AA22FF"/>
          <w:sz w:val="21"/>
          <w:szCs w:val="21"/>
        </w:rPr>
        <w:t>in</w:t>
      </w:r>
      <w:r w:rsidRPr="000F6217">
        <w:rPr>
          <w:rFonts w:ascii="Monaco" w:hAnsi="Monaco" w:cs="Courier New"/>
          <w:sz w:val="21"/>
          <w:szCs w:val="21"/>
        </w:rPr>
        <w:t xml:space="preserve"> </w:t>
      </w:r>
      <w:r w:rsidRPr="000F6217">
        <w:rPr>
          <w:rFonts w:ascii="Monaco" w:hAnsi="Monaco" w:cs="Courier New"/>
          <w:color w:val="008000"/>
          <w:sz w:val="21"/>
          <w:szCs w:val="21"/>
        </w:rPr>
        <w:t>enumerate</w:t>
      </w:r>
      <w:r w:rsidRPr="000F6217">
        <w:rPr>
          <w:rFonts w:ascii="Monaco" w:hAnsi="Monaco" w:cs="Courier New"/>
          <w:sz w:val="21"/>
          <w:szCs w:val="21"/>
        </w:rPr>
        <w:t>(image_ids):</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predictions[i] </w:t>
      </w:r>
      <w:r w:rsidRPr="000F6217">
        <w:rPr>
          <w:rFonts w:ascii="Monaco" w:hAnsi="Monaco" w:cs="Courier New"/>
          <w:color w:val="055BE0"/>
          <w:sz w:val="21"/>
          <w:szCs w:val="21"/>
        </w:rPr>
        <w:t>=</w:t>
      </w:r>
      <w:r w:rsidRPr="000F6217">
        <w:rPr>
          <w:rFonts w:ascii="Monaco" w:hAnsi="Monaco" w:cs="Courier New"/>
          <w:sz w:val="21"/>
          <w:szCs w:val="21"/>
        </w:rPr>
        <w:t xml:space="preserve"> prediction_to_bbox(predictions[i], image_grid)</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bboxes[image_id] </w:t>
      </w:r>
      <w:r w:rsidRPr="000F6217">
        <w:rPr>
          <w:rFonts w:ascii="Monaco" w:hAnsi="Monaco" w:cs="Courier New"/>
          <w:color w:val="055BE0"/>
          <w:sz w:val="21"/>
          <w:szCs w:val="21"/>
        </w:rPr>
        <w:t>=</w:t>
      </w:r>
      <w:r w:rsidRPr="000F6217">
        <w:rPr>
          <w:rFonts w:ascii="Monaco" w:hAnsi="Monaco" w:cs="Courier New"/>
          <w:sz w:val="21"/>
          <w:szCs w:val="21"/>
        </w:rPr>
        <w:t xml:space="preserve"> non_max_suppression(predictions[i], top_n</w:t>
      </w:r>
      <w:r w:rsidRPr="000F6217">
        <w:rPr>
          <w:rFonts w:ascii="Monaco" w:hAnsi="Monaco" w:cs="Courier New"/>
          <w:color w:val="055BE0"/>
          <w:sz w:val="21"/>
          <w:szCs w:val="21"/>
        </w:rPr>
        <w:t>=</w:t>
      </w:r>
      <w:r w:rsidRPr="000F6217">
        <w:rPr>
          <w:rFonts w:ascii="Monaco" w:hAnsi="Monaco" w:cs="Courier New"/>
          <w:color w:val="666666"/>
          <w:sz w:val="21"/>
          <w:szCs w:val="21"/>
        </w:rPr>
        <w:t>100</w:t>
      </w:r>
      <w:r w:rsidRPr="000F6217">
        <w:rPr>
          <w:rFonts w:ascii="Monaco" w:hAnsi="Monaco" w:cs="Courier New"/>
          <w:sz w:val="21"/>
          <w:szCs w:val="21"/>
        </w:rPr>
        <w:t>)</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r w:rsidRPr="000F6217">
        <w:rPr>
          <w:rFonts w:ascii="Monaco" w:hAnsi="Monaco" w:cs="Courier New"/>
          <w:i/>
          <w:iCs/>
          <w:sz w:val="21"/>
          <w:szCs w:val="21"/>
        </w:rPr>
        <w:t># back to coco shape</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bboxes[image_id][:,</w:t>
      </w:r>
      <w:r w:rsidRPr="000F6217">
        <w:rPr>
          <w:rFonts w:ascii="Monaco" w:hAnsi="Monaco" w:cs="Courier New"/>
          <w:color w:val="666666"/>
          <w:sz w:val="21"/>
          <w:szCs w:val="21"/>
        </w:rPr>
        <w:t>2</w:t>
      </w:r>
      <w:r w:rsidRPr="000F6217">
        <w:rPr>
          <w:rFonts w:ascii="Monaco" w:hAnsi="Monaco" w:cs="Courier New"/>
          <w:sz w:val="21"/>
          <w:szCs w:val="21"/>
        </w:rPr>
        <w:t>:</w:t>
      </w:r>
      <w:r w:rsidRPr="000F6217">
        <w:rPr>
          <w:rFonts w:ascii="Monaco" w:hAnsi="Monaco" w:cs="Courier New"/>
          <w:color w:val="666666"/>
          <w:sz w:val="21"/>
          <w:szCs w:val="21"/>
        </w:rPr>
        <w:t>4</w:t>
      </w:r>
      <w:r w:rsidRPr="000F6217">
        <w:rPr>
          <w:rFonts w:ascii="Monaco" w:hAnsi="Monaco" w:cs="Courier New"/>
          <w:sz w:val="21"/>
          <w:szCs w:val="21"/>
        </w:rPr>
        <w:t xml:space="preserve">] </w:t>
      </w:r>
      <w:r w:rsidRPr="000F6217">
        <w:rPr>
          <w:rFonts w:ascii="Monaco" w:hAnsi="Monaco" w:cs="Courier New"/>
          <w:color w:val="055BE0"/>
          <w:sz w:val="21"/>
          <w:szCs w:val="21"/>
        </w:rPr>
        <w:t>=</w:t>
      </w:r>
      <w:r w:rsidRPr="000F6217">
        <w:rPr>
          <w:rFonts w:ascii="Monaco" w:hAnsi="Monaco" w:cs="Courier New"/>
          <w:sz w:val="21"/>
          <w:szCs w:val="21"/>
        </w:rPr>
        <w:t xml:space="preserve"> bboxes[image_id][:,</w:t>
      </w:r>
      <w:r w:rsidRPr="000F6217">
        <w:rPr>
          <w:rFonts w:ascii="Monaco" w:hAnsi="Monaco" w:cs="Courier New"/>
          <w:color w:val="666666"/>
          <w:sz w:val="21"/>
          <w:szCs w:val="21"/>
        </w:rPr>
        <w:t>2</w:t>
      </w:r>
      <w:r w:rsidRPr="000F6217">
        <w:rPr>
          <w:rFonts w:ascii="Monaco" w:hAnsi="Monaco" w:cs="Courier New"/>
          <w:sz w:val="21"/>
          <w:szCs w:val="21"/>
        </w:rPr>
        <w:t>:</w:t>
      </w:r>
      <w:r w:rsidRPr="000F6217">
        <w:rPr>
          <w:rFonts w:ascii="Monaco" w:hAnsi="Monaco" w:cs="Courier New"/>
          <w:color w:val="666666"/>
          <w:sz w:val="21"/>
          <w:szCs w:val="21"/>
        </w:rPr>
        <w:t>4</w:t>
      </w:r>
      <w:r w:rsidRPr="000F6217">
        <w:rPr>
          <w:rFonts w:ascii="Monaco" w:hAnsi="Monaco" w:cs="Courier New"/>
          <w:sz w:val="21"/>
          <w:szCs w:val="21"/>
        </w:rPr>
        <w:t xml:space="preserve">] </w:t>
      </w:r>
      <w:r w:rsidRPr="000F6217">
        <w:rPr>
          <w:rFonts w:ascii="Monaco" w:hAnsi="Monaco" w:cs="Courier New"/>
          <w:color w:val="055BE0"/>
          <w:sz w:val="21"/>
          <w:szCs w:val="21"/>
        </w:rPr>
        <w:t>-</w:t>
      </w:r>
      <w:r w:rsidRPr="000F6217">
        <w:rPr>
          <w:rFonts w:ascii="Monaco" w:hAnsi="Monaco" w:cs="Courier New"/>
          <w:sz w:val="21"/>
          <w:szCs w:val="21"/>
        </w:rPr>
        <w:t xml:space="preserve"> bboxes[image_id][:,</w:t>
      </w:r>
      <w:r w:rsidRPr="000F6217">
        <w:rPr>
          <w:rFonts w:ascii="Monaco" w:hAnsi="Monaco" w:cs="Courier New"/>
          <w:color w:val="666666"/>
          <w:sz w:val="21"/>
          <w:szCs w:val="21"/>
        </w:rPr>
        <w:t>0</w:t>
      </w:r>
      <w:r w:rsidRPr="000F6217">
        <w:rPr>
          <w:rFonts w:ascii="Monaco" w:hAnsi="Monaco" w:cs="Courier New"/>
          <w:sz w:val="21"/>
          <w:szCs w:val="21"/>
        </w:rPr>
        <w:t>:</w:t>
      </w:r>
      <w:r w:rsidRPr="000F6217">
        <w:rPr>
          <w:rFonts w:ascii="Monaco" w:hAnsi="Monaco" w:cs="Courier New"/>
          <w:color w:val="666666"/>
          <w:sz w:val="21"/>
          <w:szCs w:val="21"/>
        </w:rPr>
        <w:t>2</w:t>
      </w:r>
      <w:r w:rsidRPr="000F6217">
        <w:rPr>
          <w:rFonts w:ascii="Monaco" w:hAnsi="Monaco" w:cs="Courier New"/>
          <w:sz w:val="21"/>
          <w:szCs w:val="21"/>
        </w:rPr>
        <w:t>]</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p>
    <w:p w:rsidR="000F6217" w:rsidRPr="000F6217" w:rsidRDefault="000F6217" w:rsidP="000F62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0F6217">
        <w:rPr>
          <w:rFonts w:ascii="Monaco" w:hAnsi="Monaco" w:cs="Courier New"/>
          <w:sz w:val="21"/>
          <w:szCs w:val="21"/>
        </w:rPr>
        <w:t xml:space="preserve">    </w:t>
      </w:r>
      <w:r w:rsidRPr="000F6217">
        <w:rPr>
          <w:rFonts w:ascii="Monaco" w:hAnsi="Monaco" w:cs="Courier New"/>
          <w:color w:val="007B00"/>
          <w:sz w:val="21"/>
          <w:szCs w:val="21"/>
        </w:rPr>
        <w:t>return</w:t>
      </w:r>
      <w:r w:rsidRPr="000F6217">
        <w:rPr>
          <w:rFonts w:ascii="Monaco" w:hAnsi="Monaco" w:cs="Courier New"/>
          <w:sz w:val="21"/>
          <w:szCs w:val="21"/>
        </w:rPr>
        <w:t xml:space="preserve"> bboxes</w:t>
      </w:r>
    </w:p>
    <w:p w:rsidR="000F6217" w:rsidRDefault="000F6217" w:rsidP="00E45DE0">
      <w:pPr>
        <w:pStyle w:val="NormalPACKT"/>
        <w:rPr>
          <w:rFonts w:ascii="Calibri" w:hAnsi="Calibri" w:cs="Calibri"/>
          <w:shd w:val="clear" w:color="auto" w:fill="FFFFFF"/>
        </w:rPr>
      </w:pPr>
    </w:p>
    <w:p w:rsidR="00513735" w:rsidRDefault="00995D6F" w:rsidP="00E45DE0">
      <w:pPr>
        <w:pStyle w:val="NormalPACKT"/>
        <w:rPr>
          <w:rFonts w:ascii="Calibri" w:hAnsi="Calibri" w:cs="Calibri"/>
          <w:shd w:val="clear" w:color="auto" w:fill="FFFFFF"/>
        </w:rPr>
      </w:pPr>
      <w:r>
        <w:rPr>
          <w:rFonts w:ascii="Calibri" w:hAnsi="Calibri" w:cs="Calibri"/>
          <w:shd w:val="clear" w:color="auto" w:fill="FFFFFF"/>
        </w:rPr>
        <w:t xml:space="preserve">We can visualize some of the </w:t>
      </w:r>
      <w:r w:rsidR="00BA0310">
        <w:rPr>
          <w:rFonts w:ascii="Calibri" w:hAnsi="Calibri" w:cs="Calibri"/>
          <w:shd w:val="clear" w:color="auto" w:fill="FFFFFF"/>
        </w:rPr>
        <w:t>results by plotting predictions generated on the validation set:</w:t>
      </w:r>
    </w:p>
    <w:p w:rsidR="00BA0310" w:rsidRDefault="00BA0310" w:rsidP="00E45DE0">
      <w:pPr>
        <w:pStyle w:val="NormalPACKT"/>
        <w:rPr>
          <w:ins w:id="177" w:author="BANACHEWICZ, Konrad" w:date="2022-01-06T13:19:00Z"/>
          <w:rFonts w:ascii="Calibri" w:hAnsi="Calibri" w:cs="Calibri"/>
          <w:shd w:val="clear" w:color="auto" w:fill="FFFFFF"/>
        </w:rPr>
      </w:pPr>
    </w:p>
    <w:p w:rsidR="003449EB" w:rsidRPr="003449EB" w:rsidRDefault="003449EB" w:rsidP="003449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449EB">
        <w:rPr>
          <w:rFonts w:ascii="Monaco" w:hAnsi="Monaco" w:cs="Courier New"/>
          <w:sz w:val="21"/>
          <w:szCs w:val="21"/>
        </w:rPr>
        <w:t xml:space="preserve">val_predictions </w:t>
      </w:r>
      <w:r w:rsidRPr="003449EB">
        <w:rPr>
          <w:rFonts w:ascii="Monaco" w:hAnsi="Monaco" w:cs="Courier New"/>
          <w:color w:val="055BE0"/>
          <w:sz w:val="21"/>
          <w:szCs w:val="21"/>
        </w:rPr>
        <w:t>=</w:t>
      </w:r>
      <w:r w:rsidRPr="003449EB">
        <w:rPr>
          <w:rFonts w:ascii="Monaco" w:hAnsi="Monaco" w:cs="Courier New"/>
          <w:sz w:val="21"/>
          <w:szCs w:val="21"/>
        </w:rPr>
        <w:t xml:space="preserve"> model</w:t>
      </w:r>
      <w:r w:rsidRPr="003449EB">
        <w:rPr>
          <w:rFonts w:ascii="Monaco" w:hAnsi="Monaco" w:cs="Courier New"/>
          <w:color w:val="055BE0"/>
          <w:sz w:val="21"/>
          <w:szCs w:val="21"/>
        </w:rPr>
        <w:t>.</w:t>
      </w:r>
      <w:r w:rsidRPr="003449EB">
        <w:rPr>
          <w:rFonts w:ascii="Monaco" w:hAnsi="Monaco" w:cs="Courier New"/>
          <w:sz w:val="21"/>
          <w:szCs w:val="21"/>
        </w:rPr>
        <w:t>predict(val_generator)</w:t>
      </w:r>
    </w:p>
    <w:p w:rsidR="003449EB" w:rsidRPr="003449EB" w:rsidRDefault="003449EB" w:rsidP="003449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449EB">
        <w:rPr>
          <w:rFonts w:ascii="Monaco" w:hAnsi="Monaco" w:cs="Courier New"/>
          <w:sz w:val="21"/>
          <w:szCs w:val="21"/>
        </w:rPr>
        <w:t xml:space="preserve">val_predictions </w:t>
      </w:r>
      <w:r w:rsidRPr="003449EB">
        <w:rPr>
          <w:rFonts w:ascii="Monaco" w:hAnsi="Monaco" w:cs="Courier New"/>
          <w:color w:val="055BE0"/>
          <w:sz w:val="21"/>
          <w:szCs w:val="21"/>
        </w:rPr>
        <w:t>=</w:t>
      </w:r>
      <w:r w:rsidRPr="003449EB">
        <w:rPr>
          <w:rFonts w:ascii="Monaco" w:hAnsi="Monaco" w:cs="Courier New"/>
          <w:sz w:val="21"/>
          <w:szCs w:val="21"/>
        </w:rPr>
        <w:t xml:space="preserve"> process_predictions(val_predictions, val_image_ids, image_grid)</w:t>
      </w:r>
    </w:p>
    <w:p w:rsidR="001F14C6" w:rsidRDefault="001F14C6" w:rsidP="00E45DE0">
      <w:pPr>
        <w:pStyle w:val="NormalPACKT"/>
        <w:rPr>
          <w:rFonts w:ascii="Calibri" w:hAnsi="Calibri" w:cs="Calibri"/>
          <w:shd w:val="clear" w:color="auto" w:fill="FFFFFF"/>
        </w:rPr>
      </w:pPr>
    </w:p>
    <w:p w:rsidR="003449EB" w:rsidRDefault="003449EB" w:rsidP="00E45DE0">
      <w:pPr>
        <w:pStyle w:val="NormalPACKT"/>
        <w:rPr>
          <w:rFonts w:ascii="Calibri" w:hAnsi="Calibri" w:cs="Calibri"/>
          <w:shd w:val="clear" w:color="auto" w:fill="FFFFFF"/>
        </w:rPr>
      </w:pPr>
    </w:p>
    <w:p w:rsidR="003449EB" w:rsidRDefault="003A50C5" w:rsidP="00E45DE0">
      <w:pPr>
        <w:pStyle w:val="NormalPACKT"/>
        <w:rPr>
          <w:rFonts w:ascii="Calibri" w:hAnsi="Calibri" w:cs="Calibri"/>
          <w:shd w:val="clear" w:color="auto" w:fill="FFFFFF"/>
        </w:rPr>
      </w:pPr>
      <w:ins w:id="178" w:author="BANACHEWICZ, Konrad" w:date="2022-01-06T13:18:00Z">
        <w:r>
          <w:rPr>
            <w:rFonts w:ascii="Calibri" w:hAnsi="Calibri" w:cs="Calibri"/>
            <w:noProof/>
            <w:shd w:val="clear" w:color="auto" w:fill="FFFFFF"/>
            <w:lang w:val="it-IT" w:eastAsia="ja-JP"/>
            <w:rPrChange w:id="179">
              <w:rPr>
                <w:noProof/>
                <w:lang w:val="it-IT" w:eastAsia="ja-JP"/>
              </w:rPr>
            </w:rPrChange>
          </w:rPr>
          <w:drawing>
            <wp:inline distT="0" distB="0" distL="0" distR="0">
              <wp:extent cx="5029200" cy="1430655"/>
              <wp:effectExtent l="0" t="0" r="0" b="444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430655"/>
                      </a:xfrm>
                      <a:prstGeom prst="rect">
                        <a:avLst/>
                      </a:prstGeom>
                    </pic:spPr>
                  </pic:pic>
                </a:graphicData>
              </a:graphic>
            </wp:inline>
          </w:drawing>
        </w:r>
      </w:ins>
    </w:p>
    <w:p w:rsidR="00B143A9" w:rsidRPr="00C3462F" w:rsidRDefault="00B143A9" w:rsidP="00B143A9">
      <w:pPr>
        <w:pStyle w:val="FigureCaptionPACKT"/>
        <w:rPr>
          <w:rFonts w:ascii="Calibri" w:hAnsi="Calibri" w:cs="Calibri"/>
        </w:rPr>
      </w:pPr>
      <w:r w:rsidRPr="00C3462F">
        <w:rPr>
          <w:rFonts w:ascii="Calibri" w:hAnsi="Calibri" w:cs="Calibri"/>
        </w:rPr>
        <w:t>Figure 10.</w:t>
      </w:r>
      <w:r>
        <w:rPr>
          <w:rFonts w:ascii="Calibri" w:hAnsi="Calibri" w:cs="Calibri"/>
        </w:rPr>
        <w:t>16: Selected prediction results on the validation set</w:t>
      </w:r>
    </w:p>
    <w:p w:rsidR="000B18FA" w:rsidRDefault="000B18FA" w:rsidP="00F11039">
      <w:pPr>
        <w:pStyle w:val="NormalPACKT"/>
        <w:rPr>
          <w:rFonts w:ascii="Calibri" w:hAnsi="Calibri" w:cs="Calibri"/>
          <w:shd w:val="clear" w:color="auto" w:fill="FFFFFF"/>
        </w:rPr>
      </w:pPr>
    </w:p>
    <w:p w:rsidR="00FE4EBA" w:rsidRPr="00BF277B" w:rsidRDefault="00FE4EBA" w:rsidP="00F11039">
      <w:pPr>
        <w:pStyle w:val="NormalPACKT"/>
        <w:rPr>
          <w:rFonts w:ascii="Calibri" w:hAnsi="Calibri" w:cs="Calibri"/>
          <w:shd w:val="clear" w:color="auto" w:fill="FFFFFF"/>
        </w:rPr>
      </w:pPr>
    </w:p>
    <w:p w:rsidR="008213D6" w:rsidRDefault="007267F1" w:rsidP="00F11039">
      <w:pPr>
        <w:pStyle w:val="NormalPACKT"/>
        <w:rPr>
          <w:rFonts w:ascii="Calibri" w:hAnsi="Calibri" w:cs="Calibri"/>
          <w:shd w:val="clear" w:color="auto" w:fill="FFFFFF"/>
          <w:lang w:val="en-GB"/>
        </w:rPr>
      </w:pPr>
      <w:r>
        <w:rPr>
          <w:rFonts w:ascii="Calibri" w:hAnsi="Calibri" w:cs="Calibri"/>
          <w:shd w:val="clear" w:color="auto" w:fill="FFFFFF"/>
          <w:lang w:val="en-GB"/>
        </w:rPr>
        <w:t xml:space="preserve">In this section </w:t>
      </w:r>
      <w:r w:rsidR="00796873">
        <w:rPr>
          <w:rFonts w:ascii="Calibri" w:hAnsi="Calibri" w:cs="Calibri"/>
          <w:shd w:val="clear" w:color="auto" w:fill="FFFFFF"/>
          <w:lang w:val="en-GB"/>
        </w:rPr>
        <w:t xml:space="preserve">we introduced a simple pipeline for approaching the problem </w:t>
      </w:r>
      <w:r w:rsidR="00726A80">
        <w:rPr>
          <w:rFonts w:ascii="Calibri" w:hAnsi="Calibri" w:cs="Calibri"/>
          <w:shd w:val="clear" w:color="auto" w:fill="FFFFFF"/>
          <w:lang w:val="en-GB"/>
        </w:rPr>
        <w:t>of object detection</w:t>
      </w:r>
      <w:r w:rsidR="00566BAF">
        <w:rPr>
          <w:rFonts w:ascii="Calibri" w:hAnsi="Calibri" w:cs="Calibri"/>
          <w:shd w:val="clear" w:color="auto" w:fill="FFFFFF"/>
          <w:lang w:val="en-GB"/>
        </w:rPr>
        <w:t xml:space="preserve">: we demonstrated how to </w:t>
      </w:r>
      <w:r w:rsidR="00E45A8F">
        <w:rPr>
          <w:rFonts w:ascii="Calibri" w:hAnsi="Calibri" w:cs="Calibri"/>
          <w:shd w:val="clear" w:color="auto" w:fill="FFFFFF"/>
          <w:lang w:val="en-GB"/>
        </w:rPr>
        <w:t xml:space="preserve">handle annotations in different formats, how to customize </w:t>
      </w:r>
      <w:r w:rsidR="00974DFE">
        <w:rPr>
          <w:rFonts w:ascii="Calibri" w:hAnsi="Calibri" w:cs="Calibri"/>
          <w:shd w:val="clear" w:color="auto" w:fill="FFFFFF"/>
          <w:lang w:val="en-GB"/>
        </w:rPr>
        <w:t>a model for a specific task, train it and evaluate the results</w:t>
      </w:r>
      <w:r w:rsidR="00325F56">
        <w:rPr>
          <w:rFonts w:ascii="Calibri" w:hAnsi="Calibri" w:cs="Calibri"/>
          <w:shd w:val="clear" w:color="auto" w:fill="FFFFFF"/>
          <w:lang w:val="en-GB"/>
        </w:rPr>
        <w:t xml:space="preserve">. </w:t>
      </w:r>
      <w:proofErr w:type="gramStart"/>
      <w:r w:rsidR="00D269DB">
        <w:rPr>
          <w:rFonts w:ascii="Calibri" w:hAnsi="Calibri" w:cs="Calibri"/>
          <w:shd w:val="clear" w:color="auto" w:fill="FFFFFF"/>
          <w:lang w:val="en-GB"/>
        </w:rPr>
        <w:t>On the basis of</w:t>
      </w:r>
      <w:proofErr w:type="gramEnd"/>
      <w:r w:rsidR="00D269DB">
        <w:rPr>
          <w:rFonts w:ascii="Calibri" w:hAnsi="Calibri" w:cs="Calibri"/>
          <w:shd w:val="clear" w:color="auto" w:fill="FFFFFF"/>
          <w:lang w:val="en-GB"/>
        </w:rPr>
        <w:t xml:space="preserve"> the knowledge thus acquired, a reader should be able to start working with object detection problems. We now move to the third popular </w:t>
      </w:r>
      <w:r w:rsidR="00097C49">
        <w:rPr>
          <w:rFonts w:ascii="Calibri" w:hAnsi="Calibri" w:cs="Calibri"/>
          <w:shd w:val="clear" w:color="auto" w:fill="FFFFFF"/>
          <w:lang w:val="en-GB"/>
        </w:rPr>
        <w:t xml:space="preserve">class of computer vision tasks: </w:t>
      </w:r>
      <w:r w:rsidR="00286972">
        <w:rPr>
          <w:rFonts w:ascii="Calibri" w:hAnsi="Calibri" w:cs="Calibri"/>
          <w:shd w:val="clear" w:color="auto" w:fill="FFFFFF"/>
          <w:lang w:val="en-GB"/>
        </w:rPr>
        <w:t>semantic segmentation.</w:t>
      </w:r>
    </w:p>
    <w:p w:rsidR="00102773" w:rsidRPr="00AD49C6" w:rsidRDefault="00102773" w:rsidP="00F11039">
      <w:pPr>
        <w:pStyle w:val="NormalPACKT"/>
        <w:rPr>
          <w:rFonts w:ascii="Calibri" w:hAnsi="Calibri" w:cs="Calibri"/>
          <w:shd w:val="clear" w:color="auto" w:fill="FFFFFF"/>
          <w:lang w:val="en-GB"/>
        </w:rPr>
      </w:pPr>
    </w:p>
    <w:p w:rsidR="00277063" w:rsidRDefault="00291237" w:rsidP="005E4615">
      <w:pPr>
        <w:pStyle w:val="Titolo1"/>
        <w:rPr>
          <w:ins w:id="180" w:author="BANACHEWICZ, Konrad" w:date="2021-12-21T14:02:00Z"/>
          <w:rStyle w:val="normaltextrun"/>
          <w:rFonts w:ascii="Calibri" w:hAnsi="Calibri" w:cs="Calibri"/>
        </w:rPr>
      </w:pPr>
      <w:r w:rsidRPr="00C3462F">
        <w:rPr>
          <w:rStyle w:val="normaltextrun"/>
          <w:rFonts w:ascii="Calibri" w:hAnsi="Calibri" w:cs="Calibri"/>
        </w:rPr>
        <w:t>Semantic segmentation</w:t>
      </w:r>
    </w:p>
    <w:p w:rsidR="00CC4D58" w:rsidRPr="00D765DB" w:rsidRDefault="00CC4D58" w:rsidP="00D15DD1">
      <w:pPr>
        <w:pStyle w:val="NormalPACKT"/>
        <w:rPr>
          <w:lang w:val="en-GB"/>
        </w:rPr>
      </w:pPr>
    </w:p>
    <w:p w:rsidR="00B2505F" w:rsidRPr="00833D77" w:rsidRDefault="00291237" w:rsidP="005E4615">
      <w:pPr>
        <w:pStyle w:val="NormalPACKT"/>
        <w:rPr>
          <w:rStyle w:val="normaltextrun"/>
          <w:rFonts w:ascii="Calibri" w:hAnsi="Calibri" w:cs="Calibri"/>
        </w:rPr>
      </w:pPr>
      <w:r w:rsidRPr="00833D77">
        <w:rPr>
          <w:rStyle w:val="normaltextrun"/>
          <w:rFonts w:ascii="Calibri" w:hAnsi="Calibri" w:cs="Calibri"/>
        </w:rPr>
        <w:t xml:space="preserve">The easiest way to think about segmentation is that </w:t>
      </w:r>
      <w:r w:rsidR="008156A4" w:rsidRPr="00833D77">
        <w:rPr>
          <w:rStyle w:val="normaltextrun"/>
          <w:rFonts w:ascii="Calibri" w:hAnsi="Calibri" w:cs="Calibri"/>
        </w:rPr>
        <w:t xml:space="preserve">it </w:t>
      </w:r>
      <w:r w:rsidRPr="00833D77">
        <w:rPr>
          <w:rStyle w:val="normaltextrun"/>
          <w:rFonts w:ascii="Calibri" w:hAnsi="Calibri" w:cs="Calibri"/>
        </w:rPr>
        <w:t>classifies each pixel in an image, assigning it to a corresponding class; combined, those pixels form areas of interest</w:t>
      </w:r>
      <w:ins w:id="181" w:author="Lucy Wan" w:date="2021-11-29T14:29:00Z">
        <w:r w:rsidR="00A6241B" w:rsidRPr="00833D77">
          <w:rPr>
            <w:rStyle w:val="normaltextrun"/>
            <w:rFonts w:ascii="Calibri" w:hAnsi="Calibri" w:cs="Calibri"/>
          </w:rPr>
          <w:t>,</w:t>
        </w:r>
      </w:ins>
      <w:r w:rsidRPr="00833D77">
        <w:rPr>
          <w:rStyle w:val="normaltextrun"/>
          <w:rFonts w:ascii="Calibri" w:hAnsi="Calibri" w:cs="Calibri"/>
        </w:rPr>
        <w:t xml:space="preserve"> </w:t>
      </w:r>
      <w:r w:rsidR="00A6241B" w:rsidRPr="00833D77">
        <w:rPr>
          <w:rStyle w:val="normaltextrun"/>
          <w:rFonts w:ascii="Calibri" w:hAnsi="Calibri" w:cs="Calibri"/>
        </w:rPr>
        <w:t xml:space="preserve">such as </w:t>
      </w:r>
      <w:r w:rsidRPr="00833D77">
        <w:rPr>
          <w:rStyle w:val="normaltextrun"/>
          <w:rFonts w:ascii="Calibri" w:hAnsi="Calibri" w:cs="Calibri"/>
        </w:rPr>
        <w:t>regions with disease on an organ in medical images. By contrast, object detection</w:t>
      </w:r>
      <w:ins w:id="182" w:author="BANACHEWICZ, Konrad" w:date="2022-01-06T19:38:00Z">
        <w:r w:rsidR="00B67F96">
          <w:rPr>
            <w:rStyle w:val="normaltextrun"/>
            <w:rFonts w:ascii="Calibri" w:hAnsi="Calibri" w:cs="Calibri"/>
          </w:rPr>
          <w:t xml:space="preserve"> (discussed in the previous section) </w:t>
        </w:r>
      </w:ins>
      <w:r w:rsidRPr="00833D77">
        <w:rPr>
          <w:rStyle w:val="normaltextrun"/>
          <w:rFonts w:ascii="Calibri" w:hAnsi="Calibri" w:cs="Calibri"/>
        </w:rPr>
        <w:t xml:space="preserve">classifies patches of an image into different object classes and creates bounding boxes around them. </w:t>
      </w:r>
    </w:p>
    <w:p w:rsidR="0000300A" w:rsidRDefault="0000300A" w:rsidP="005E4615">
      <w:pPr>
        <w:pStyle w:val="NormalPACKT"/>
        <w:rPr>
          <w:ins w:id="183" w:author="BANACHEWICZ, Konrad" w:date="2022-01-06T19:37:00Z"/>
          <w:rStyle w:val="normaltextrun"/>
          <w:rFonts w:ascii="Calibri" w:hAnsi="Calibri" w:cs="Calibri"/>
        </w:rPr>
      </w:pPr>
    </w:p>
    <w:p w:rsidR="000504D6" w:rsidRDefault="00291237" w:rsidP="005E4615">
      <w:pPr>
        <w:pStyle w:val="NormalPACKT"/>
        <w:rPr>
          <w:rStyle w:val="normaltextrun"/>
          <w:rFonts w:ascii="Calibri" w:hAnsi="Calibri" w:cs="Calibri"/>
        </w:rPr>
      </w:pPr>
      <w:r w:rsidRPr="00833D77">
        <w:rPr>
          <w:rStyle w:val="normaltextrun"/>
          <w:rFonts w:ascii="Calibri" w:hAnsi="Calibri" w:cs="Calibri"/>
        </w:rPr>
        <w:t xml:space="preserve">We will demonstrate the modeling approach using data from the </w:t>
      </w:r>
      <w:r w:rsidR="00581EF4">
        <w:rPr>
          <w:rStyle w:val="normaltextrun"/>
          <w:rFonts w:ascii="Calibri" w:hAnsi="Calibri" w:cs="Calibri"/>
        </w:rPr>
        <w:t xml:space="preserve">Sartorius competition: </w:t>
      </w:r>
      <w:hyperlink r:id="rId41" w:history="1">
        <w:r w:rsidR="00581EF4" w:rsidRPr="00273647">
          <w:rPr>
            <w:rStyle w:val="Collegamentoipertestuale"/>
            <w:rFonts w:ascii="Calibri" w:hAnsi="Calibri" w:cs="Calibri"/>
          </w:rPr>
          <w:t>https://www.kaggle.com/c/sartorius-cell-instance-segmentation</w:t>
        </w:r>
      </w:hyperlink>
      <w:r w:rsidR="00581EF4">
        <w:rPr>
          <w:rStyle w:val="normaltextrun"/>
          <w:rFonts w:ascii="Calibri" w:hAnsi="Calibri" w:cs="Calibri"/>
        </w:rPr>
        <w:t xml:space="preserve"> . </w:t>
      </w:r>
      <w:r w:rsidR="0091302A">
        <w:rPr>
          <w:rStyle w:val="normaltextrun"/>
          <w:rFonts w:ascii="Calibri" w:hAnsi="Calibri" w:cs="Calibri"/>
        </w:rPr>
        <w:t xml:space="preserve">In this one, the participants were tasked </w:t>
      </w:r>
      <w:r w:rsidR="00216452">
        <w:rPr>
          <w:rStyle w:val="normaltextrun"/>
          <w:rFonts w:ascii="Calibri" w:hAnsi="Calibri" w:cs="Calibri"/>
        </w:rPr>
        <w:t>presented with a set of contrast microscopy images</w:t>
      </w:r>
      <w:r w:rsidR="00BE43CA">
        <w:rPr>
          <w:rStyle w:val="normaltextrun"/>
          <w:rFonts w:ascii="Calibri" w:hAnsi="Calibri" w:cs="Calibri"/>
        </w:rPr>
        <w:t xml:space="preserve"> to train models for instance segmentation of neuronal cells. </w:t>
      </w:r>
      <w:r w:rsidR="000504D6">
        <w:rPr>
          <w:rStyle w:val="normaltextrun"/>
          <w:rFonts w:ascii="Calibri" w:hAnsi="Calibri" w:cs="Calibri"/>
        </w:rPr>
        <w:t xml:space="preserve">Our solution will be built around Detectron2:  </w:t>
      </w:r>
      <w:hyperlink r:id="rId42" w:history="1">
        <w:r w:rsidR="00B10A00" w:rsidRPr="00273647">
          <w:rPr>
            <w:rStyle w:val="Collegamentoipertestuale"/>
            <w:rFonts w:ascii="Calibri" w:hAnsi="Calibri" w:cs="Calibri"/>
          </w:rPr>
          <w:t>https://github.com/facebookresearch/detectron2</w:t>
        </w:r>
      </w:hyperlink>
    </w:p>
    <w:p w:rsidR="000504D6" w:rsidRDefault="000504D6" w:rsidP="005E4615">
      <w:pPr>
        <w:pStyle w:val="NormalPACKT"/>
        <w:rPr>
          <w:rStyle w:val="normaltextrun"/>
          <w:rFonts w:ascii="Calibri" w:hAnsi="Calibri" w:cs="Calibri"/>
        </w:rPr>
      </w:pPr>
    </w:p>
    <w:p w:rsidR="000504D6" w:rsidRDefault="000504D6" w:rsidP="005E4615">
      <w:pPr>
        <w:pStyle w:val="NormalPACKT"/>
        <w:rPr>
          <w:rStyle w:val="normaltextrun"/>
          <w:rFonts w:ascii="Calibri" w:hAnsi="Calibri" w:cs="Calibri"/>
        </w:rPr>
      </w:pPr>
      <w:r>
        <w:rPr>
          <w:rStyle w:val="normaltextrun"/>
          <w:rFonts w:ascii="Calibri" w:hAnsi="Calibri" w:cs="Calibri"/>
        </w:rPr>
        <w:t xml:space="preserve">Detectron2 is a library created by Facebook AI Research, supporting multiple detection and segmentation algorithms; it is a successor to the original </w:t>
      </w:r>
      <w:proofErr w:type="spellStart"/>
      <w:r>
        <w:rPr>
          <w:rStyle w:val="normaltextrun"/>
          <w:rFonts w:ascii="Calibri" w:hAnsi="Calibri" w:cs="Calibri"/>
        </w:rPr>
        <w:t>Detectron</w:t>
      </w:r>
      <w:proofErr w:type="spellEnd"/>
      <w:r>
        <w:rPr>
          <w:rStyle w:val="normaltextrun"/>
          <w:rFonts w:ascii="Calibri" w:hAnsi="Calibri" w:cs="Calibri"/>
        </w:rPr>
        <w:t xml:space="preserve"> </w:t>
      </w:r>
      <w:r w:rsidR="004928DA">
        <w:rPr>
          <w:rStyle w:val="normaltextrun"/>
          <w:rFonts w:ascii="Calibri" w:hAnsi="Calibri" w:cs="Calibri"/>
        </w:rPr>
        <w:t xml:space="preserve">library </w:t>
      </w:r>
      <w:hyperlink r:id="rId43" w:history="1">
        <w:r w:rsidRPr="00273647">
          <w:rPr>
            <w:rStyle w:val="Collegamentoipertestuale"/>
            <w:rFonts w:ascii="Calibri" w:hAnsi="Calibri" w:cs="Calibri"/>
          </w:rPr>
          <w:t>https://github.com/facebookresearch/Detectron/</w:t>
        </w:r>
      </w:hyperlink>
      <w:r>
        <w:rPr>
          <w:rStyle w:val="normaltextrun"/>
          <w:rFonts w:ascii="Calibri" w:hAnsi="Calibri" w:cs="Calibri"/>
        </w:rPr>
        <w:t xml:space="preserve"> and </w:t>
      </w:r>
      <w:r w:rsidR="004928DA">
        <w:rPr>
          <w:rStyle w:val="normaltextrun"/>
          <w:rFonts w:ascii="Calibri" w:hAnsi="Calibri" w:cs="Calibri"/>
        </w:rPr>
        <w:t xml:space="preserve">the Mask R-CNN project </w:t>
      </w:r>
      <w:ins w:id="184" w:author="BANACHEWICZ, Konrad" w:date="2022-01-06T20:57:00Z">
        <w:r w:rsidR="00FC1AF9">
          <w:rPr>
            <w:rStyle w:val="normaltextrun"/>
            <w:rFonts w:ascii="Calibri" w:hAnsi="Calibri" w:cs="Calibri"/>
          </w:rPr>
          <w:fldChar w:fldCharType="begin"/>
        </w:r>
        <w:r w:rsidR="00395F24">
          <w:rPr>
            <w:rStyle w:val="normaltextrun"/>
            <w:rFonts w:ascii="Calibri" w:hAnsi="Calibri" w:cs="Calibri"/>
          </w:rPr>
          <w:instrText xml:space="preserve"> HYPERLINK "</w:instrText>
        </w:r>
      </w:ins>
      <w:r w:rsidR="00395F24" w:rsidRPr="004928DA">
        <w:rPr>
          <w:rStyle w:val="normaltextrun"/>
          <w:rFonts w:ascii="Calibri" w:hAnsi="Calibri" w:cs="Calibri"/>
        </w:rPr>
        <w:instrText>https://github.com/facebookresearch/maskrcnn-benchmark/</w:instrText>
      </w:r>
      <w:ins w:id="185" w:author="BANACHEWICZ, Konrad" w:date="2022-01-06T20:57:00Z">
        <w:r w:rsidR="00395F24">
          <w:rPr>
            <w:rStyle w:val="normaltextrun"/>
            <w:rFonts w:ascii="Calibri" w:hAnsi="Calibri" w:cs="Calibri"/>
          </w:rPr>
          <w:instrText xml:space="preserve">" </w:instrText>
        </w:r>
        <w:r w:rsidR="00FC1AF9">
          <w:rPr>
            <w:rStyle w:val="normaltextrun"/>
            <w:rFonts w:ascii="Calibri" w:hAnsi="Calibri" w:cs="Calibri"/>
          </w:rPr>
          <w:fldChar w:fldCharType="separate"/>
        </w:r>
      </w:ins>
      <w:r w:rsidR="00395F24" w:rsidRPr="00273647">
        <w:rPr>
          <w:rStyle w:val="Collegamentoipertestuale"/>
          <w:rFonts w:ascii="Calibri" w:hAnsi="Calibri" w:cs="Calibri"/>
        </w:rPr>
        <w:t>https://github.com/facebookresearch/maskrcnn-benchmark/</w:t>
      </w:r>
      <w:ins w:id="186" w:author="BANACHEWICZ, Konrad" w:date="2022-01-06T20:57:00Z">
        <w:r w:rsidR="00FC1AF9">
          <w:rPr>
            <w:rStyle w:val="normaltextrun"/>
            <w:rFonts w:ascii="Calibri" w:hAnsi="Calibri" w:cs="Calibri"/>
          </w:rPr>
          <w:fldChar w:fldCharType="end"/>
        </w:r>
      </w:ins>
      <w:r w:rsidR="004928DA">
        <w:rPr>
          <w:rStyle w:val="normaltextrun"/>
          <w:rFonts w:ascii="Calibri" w:hAnsi="Calibri" w:cs="Calibri"/>
        </w:rPr>
        <w:t>.</w:t>
      </w:r>
    </w:p>
    <w:p w:rsidR="00395F24" w:rsidRDefault="00395F24" w:rsidP="005E4615">
      <w:pPr>
        <w:pStyle w:val="NormalPACKT"/>
        <w:rPr>
          <w:rStyle w:val="normaltextrun"/>
          <w:rFonts w:ascii="Calibri" w:hAnsi="Calibri" w:cs="Calibri"/>
        </w:rPr>
      </w:pPr>
    </w:p>
    <w:p w:rsidR="00840839" w:rsidRDefault="0016625D" w:rsidP="005E4615">
      <w:pPr>
        <w:pStyle w:val="NormalPACKT"/>
        <w:rPr>
          <w:rStyle w:val="normaltextrun"/>
          <w:rFonts w:ascii="Calibri" w:hAnsi="Calibri" w:cs="Calibri"/>
        </w:rPr>
      </w:pPr>
      <w:r>
        <w:rPr>
          <w:rStyle w:val="normaltextrun"/>
          <w:rFonts w:ascii="Calibri" w:hAnsi="Calibri" w:cs="Calibri"/>
        </w:rPr>
        <w:t xml:space="preserve">We begin by installing the extra packages: </w:t>
      </w:r>
    </w:p>
    <w:p w:rsidR="00395F24" w:rsidRDefault="0016625D" w:rsidP="00840839">
      <w:pPr>
        <w:pStyle w:val="NormalPACKT"/>
        <w:numPr>
          <w:ilvl w:val="0"/>
          <w:numId w:val="30"/>
        </w:numPr>
        <w:rPr>
          <w:rStyle w:val="normaltextrun"/>
          <w:rFonts w:ascii="Calibri" w:hAnsi="Calibri" w:cs="Calibri"/>
        </w:rPr>
      </w:pPr>
      <w:proofErr w:type="spellStart"/>
      <w:r>
        <w:rPr>
          <w:rStyle w:val="normaltextrun"/>
          <w:rFonts w:ascii="Calibri" w:hAnsi="Calibri" w:cs="Calibri"/>
        </w:rPr>
        <w:t>pycocotools</w:t>
      </w:r>
      <w:proofErr w:type="spellEnd"/>
      <w:r w:rsidR="00840839">
        <w:rPr>
          <w:rStyle w:val="normaltextrun"/>
          <w:rFonts w:ascii="Calibri" w:hAnsi="Calibri" w:cs="Calibri"/>
        </w:rPr>
        <w:t xml:space="preserve">, which we will need to format the </w:t>
      </w:r>
      <w:r w:rsidR="00580290">
        <w:rPr>
          <w:rStyle w:val="normaltextrun"/>
          <w:rFonts w:ascii="Calibri" w:hAnsi="Calibri" w:cs="Calibri"/>
        </w:rPr>
        <w:t>annotations</w:t>
      </w:r>
      <w:r>
        <w:rPr>
          <w:rStyle w:val="normaltextrun"/>
          <w:rFonts w:ascii="Calibri" w:hAnsi="Calibri" w:cs="Calibri"/>
        </w:rPr>
        <w:t xml:space="preserve"> </w:t>
      </w:r>
      <w:hyperlink r:id="rId44" w:history="1">
        <w:r w:rsidR="00840839" w:rsidRPr="00273647">
          <w:rPr>
            <w:rStyle w:val="Collegamentoipertestuale"/>
            <w:rFonts w:ascii="Calibri" w:hAnsi="Calibri" w:cs="Calibri"/>
          </w:rPr>
          <w:t>https://github.com/cocodataset/cocoapi/tree/master/PythonAPI/pycocotools</w:t>
        </w:r>
      </w:hyperlink>
      <w:r w:rsidR="00840839">
        <w:rPr>
          <w:rStyle w:val="normaltextrun"/>
          <w:rFonts w:ascii="Calibri" w:hAnsi="Calibri" w:cs="Calibri"/>
        </w:rPr>
        <w:t xml:space="preserve"> </w:t>
      </w:r>
    </w:p>
    <w:p w:rsidR="00264874" w:rsidRDefault="00F33AB3" w:rsidP="00840839">
      <w:pPr>
        <w:pStyle w:val="NormalPACKT"/>
        <w:numPr>
          <w:ilvl w:val="0"/>
          <w:numId w:val="30"/>
        </w:numPr>
        <w:rPr>
          <w:rStyle w:val="normaltextrun"/>
          <w:rFonts w:ascii="Calibri" w:hAnsi="Calibri" w:cs="Calibri"/>
        </w:rPr>
      </w:pPr>
      <w:r>
        <w:rPr>
          <w:rStyle w:val="normaltextrun"/>
          <w:rFonts w:ascii="Calibri" w:hAnsi="Calibri" w:cs="Calibri"/>
        </w:rPr>
        <w:t xml:space="preserve">Detectron2 – our workhorse in this task </w:t>
      </w:r>
      <w:hyperlink r:id="rId45" w:history="1">
        <w:r w:rsidR="00EF6DFB" w:rsidRPr="00273647">
          <w:rPr>
            <w:rStyle w:val="Collegamentoipertestuale"/>
            <w:rFonts w:ascii="Calibri" w:hAnsi="Calibri" w:cs="Calibri"/>
          </w:rPr>
          <w:t>https://github.com/facebookresearch/detectron2</w:t>
        </w:r>
      </w:hyperlink>
    </w:p>
    <w:p w:rsidR="00EF6DFB" w:rsidRDefault="00EF6DFB" w:rsidP="00EF6DFB">
      <w:pPr>
        <w:pStyle w:val="NormalPACKT"/>
        <w:rPr>
          <w:rStyle w:val="normaltextrun"/>
          <w:rFonts w:ascii="Calibri" w:hAnsi="Calibri" w:cs="Calibri"/>
        </w:rPr>
      </w:pPr>
    </w:p>
    <w:p w:rsidR="00A43118" w:rsidRDefault="00A43118" w:rsidP="00A431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0"/>
          <w:szCs w:val="20"/>
        </w:rPr>
      </w:pPr>
      <w:r w:rsidRPr="00A43118">
        <w:rPr>
          <w:rFonts w:ascii="Monaco" w:hAnsi="Monaco" w:cs="Courier New"/>
          <w:color w:val="055BE0"/>
          <w:sz w:val="20"/>
          <w:szCs w:val="20"/>
        </w:rPr>
        <w:t>!</w:t>
      </w:r>
      <w:r w:rsidRPr="00A43118">
        <w:rPr>
          <w:rFonts w:ascii="Monaco" w:hAnsi="Monaco" w:cs="Courier New"/>
          <w:sz w:val="20"/>
          <w:szCs w:val="20"/>
        </w:rPr>
        <w:t>pip install pycocotools</w:t>
      </w:r>
    </w:p>
    <w:p w:rsidR="00EF6DFB" w:rsidRDefault="00EF6DFB" w:rsidP="00EF6DFB">
      <w:pPr>
        <w:pStyle w:val="NormalPACKT"/>
        <w:rPr>
          <w:rStyle w:val="normaltextrun"/>
          <w:rFonts w:ascii="Calibri" w:hAnsi="Calibri" w:cs="Calibri"/>
        </w:rPr>
      </w:pPr>
    </w:p>
    <w:p w:rsidR="003C586B" w:rsidRPr="003C586B" w:rsidRDefault="003C586B" w:rsidP="003C586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586B">
        <w:rPr>
          <w:rFonts w:ascii="Monaco" w:hAnsi="Monaco" w:cs="Courier New"/>
          <w:color w:val="055BE0"/>
          <w:sz w:val="21"/>
          <w:szCs w:val="21"/>
        </w:rPr>
        <w:t>!</w:t>
      </w:r>
      <w:r w:rsidRPr="003C586B">
        <w:rPr>
          <w:rFonts w:ascii="Monaco" w:hAnsi="Monaco" w:cs="Courier New"/>
          <w:sz w:val="21"/>
          <w:szCs w:val="21"/>
        </w:rPr>
        <w:t xml:space="preserve">pip install </w:t>
      </w:r>
      <w:r w:rsidRPr="003C586B">
        <w:rPr>
          <w:rFonts w:ascii="Monaco" w:hAnsi="Monaco" w:cs="Courier New"/>
          <w:color w:val="BB2323"/>
          <w:sz w:val="21"/>
          <w:szCs w:val="21"/>
        </w:rPr>
        <w:t>'git+https://github.com/facebookresearch/detectron2.git'</w:t>
      </w:r>
    </w:p>
    <w:p w:rsidR="006C4DF5" w:rsidRDefault="006C4DF5" w:rsidP="00EF6DFB">
      <w:pPr>
        <w:pStyle w:val="NormalPACKT"/>
        <w:rPr>
          <w:rStyle w:val="normaltextrun"/>
          <w:rFonts w:ascii="Calibri" w:hAnsi="Calibri" w:cs="Calibri"/>
        </w:rPr>
      </w:pPr>
    </w:p>
    <w:p w:rsidR="006C4DF5" w:rsidRDefault="006C4DF5" w:rsidP="00EF6DFB">
      <w:pPr>
        <w:pStyle w:val="NormalPACKT"/>
        <w:rPr>
          <w:rStyle w:val="normaltextrun"/>
          <w:rFonts w:ascii="Calibri" w:hAnsi="Calibri" w:cs="Calibri"/>
        </w:rPr>
      </w:pPr>
      <w:r>
        <w:rPr>
          <w:rStyle w:val="normaltextrun"/>
          <w:rFonts w:ascii="Calibri" w:hAnsi="Calibri" w:cs="Calibri"/>
        </w:rPr>
        <w:t>Before we can train our model, we need a bit of preparation</w:t>
      </w:r>
      <w:r w:rsidR="00657EB0">
        <w:rPr>
          <w:rStyle w:val="normaltextrun"/>
          <w:rFonts w:ascii="Calibri" w:hAnsi="Calibri" w:cs="Calibri"/>
        </w:rPr>
        <w:t>: the annotations need</w:t>
      </w:r>
      <w:r w:rsidR="00676364">
        <w:rPr>
          <w:rStyle w:val="normaltextrun"/>
          <w:rFonts w:ascii="Calibri" w:hAnsi="Calibri" w:cs="Calibri"/>
        </w:rPr>
        <w:t xml:space="preserve"> to be converted</w:t>
      </w:r>
      <w:r w:rsidR="006D7C6C">
        <w:rPr>
          <w:rStyle w:val="normaltextrun"/>
          <w:rFonts w:ascii="Calibri" w:hAnsi="Calibri" w:cs="Calibri"/>
        </w:rPr>
        <w:t xml:space="preserve"> from the run-length encoding (RLE) format provided by the organizers</w:t>
      </w:r>
      <w:r w:rsidR="00676364">
        <w:rPr>
          <w:rStyle w:val="normaltextrun"/>
          <w:rFonts w:ascii="Calibri" w:hAnsi="Calibri" w:cs="Calibri"/>
        </w:rPr>
        <w:t xml:space="preserve"> to the COCO format </w:t>
      </w:r>
      <w:r w:rsidR="006D7C6C">
        <w:rPr>
          <w:rStyle w:val="normaltextrun"/>
          <w:rFonts w:ascii="Calibri" w:hAnsi="Calibri" w:cs="Calibri"/>
        </w:rPr>
        <w:t>(required as input for Detectron2).</w:t>
      </w:r>
      <w:r w:rsidR="00010307">
        <w:rPr>
          <w:rStyle w:val="normaltextrun"/>
          <w:rFonts w:ascii="Calibri" w:hAnsi="Calibri" w:cs="Calibri"/>
        </w:rPr>
        <w:t xml:space="preserve"> The basic idea behind RLE </w:t>
      </w:r>
      <w:r w:rsidR="003037BC">
        <w:rPr>
          <w:rStyle w:val="normaltextrun"/>
          <w:rFonts w:ascii="Calibri" w:hAnsi="Calibri" w:cs="Calibri"/>
        </w:rPr>
        <w:t xml:space="preserve">is saving space: instead of an exhaustive list of indices for your segmentation, you submit a starting position and a run length. </w:t>
      </w:r>
    </w:p>
    <w:p w:rsidR="00010307" w:rsidRDefault="00010307" w:rsidP="00EF6DFB">
      <w:pPr>
        <w:pStyle w:val="NormalPACKT"/>
        <w:rPr>
          <w:rStyle w:val="normaltextrun"/>
          <w:rFonts w:ascii="Calibri" w:hAnsi="Calibri" w:cs="Calibri"/>
        </w:rPr>
      </w:pPr>
    </w:p>
    <w:p w:rsidR="00010307" w:rsidRDefault="0064534F" w:rsidP="00EF6DFB">
      <w:pPr>
        <w:pStyle w:val="NormalPACKT"/>
        <w:rPr>
          <w:rStyle w:val="normaltextrun"/>
          <w:rFonts w:ascii="Calibri" w:hAnsi="Calibri" w:cs="Calibri"/>
        </w:rPr>
      </w:pPr>
      <w:r>
        <w:rPr>
          <w:rFonts w:ascii="Calibri" w:hAnsi="Calibri" w:cs="Calibri"/>
          <w:noProof/>
          <w:lang w:val="it-IT" w:eastAsia="ja-JP"/>
        </w:rPr>
        <w:drawing>
          <wp:inline distT="0" distB="0" distL="0" distR="0">
            <wp:extent cx="4648200" cy="3835400"/>
            <wp:effectExtent l="0" t="0" r="0" b="0"/>
            <wp:docPr id="14" name="Obraz 14"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stół&#10;&#10;Opis wygenerowany automatycznie"/>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200" cy="3835400"/>
                    </a:xfrm>
                    <a:prstGeom prst="rect">
                      <a:avLst/>
                    </a:prstGeom>
                  </pic:spPr>
                </pic:pic>
              </a:graphicData>
            </a:graphic>
          </wp:inline>
        </w:drawing>
      </w:r>
    </w:p>
    <w:p w:rsidR="002A4864" w:rsidRDefault="002A4864" w:rsidP="002A4864">
      <w:pPr>
        <w:pStyle w:val="FigureCaptionPACKT"/>
        <w:rPr>
          <w:rFonts w:ascii="Calibri" w:hAnsi="Calibri" w:cs="Calibri"/>
        </w:rPr>
      </w:pPr>
      <w:r w:rsidRPr="00C3462F">
        <w:rPr>
          <w:rFonts w:ascii="Calibri" w:hAnsi="Calibri" w:cs="Calibri"/>
        </w:rPr>
        <w:t>Figure 10.</w:t>
      </w:r>
      <w:r>
        <w:rPr>
          <w:rFonts w:ascii="Calibri" w:hAnsi="Calibri" w:cs="Calibri"/>
        </w:rPr>
        <w:t xml:space="preserve">17: </w:t>
      </w:r>
      <w:r w:rsidR="00473B14">
        <w:rPr>
          <w:rFonts w:ascii="Calibri" w:hAnsi="Calibri" w:cs="Calibri"/>
        </w:rPr>
        <w:t>Visual representation of RLE</w:t>
      </w:r>
    </w:p>
    <w:p w:rsidR="0047031F" w:rsidRDefault="0047031F" w:rsidP="002A4864">
      <w:pPr>
        <w:pStyle w:val="FigureCaptionPACKT"/>
        <w:rPr>
          <w:rFonts w:ascii="Calibri" w:hAnsi="Calibri" w:cs="Calibri"/>
        </w:rPr>
      </w:pPr>
    </w:p>
    <w:p w:rsidR="0047031F" w:rsidRPr="00C3462F" w:rsidRDefault="0047031F" w:rsidP="002A4864">
      <w:pPr>
        <w:pStyle w:val="FigureCaptionPACKT"/>
        <w:rPr>
          <w:rFonts w:ascii="Calibri" w:hAnsi="Calibri" w:cs="Calibri"/>
        </w:rPr>
      </w:pPr>
    </w:p>
    <w:p w:rsidR="00010307" w:rsidRPr="00DA6C1D" w:rsidRDefault="00B74FAF" w:rsidP="00EF6DFB">
      <w:pPr>
        <w:pStyle w:val="NormalPACKT"/>
        <w:rPr>
          <w:rStyle w:val="normaltextrun"/>
          <w:rFonts w:ascii="Calibri" w:hAnsi="Calibri" w:cs="Calibri"/>
        </w:rPr>
      </w:pPr>
      <w:r>
        <w:rPr>
          <w:rStyle w:val="normaltextrun"/>
          <w:rFonts w:ascii="Calibri" w:hAnsi="Calibri" w:cs="Calibri"/>
        </w:rPr>
        <w:t>Microsoft Common Objects in Context (COCO) format</w:t>
      </w:r>
      <w:r w:rsidR="00626533">
        <w:rPr>
          <w:rStyle w:val="normaltextrun"/>
          <w:rFonts w:ascii="Calibri" w:hAnsi="Calibri" w:cs="Calibri"/>
        </w:rPr>
        <w:t xml:space="preserve"> is a specific json structure dictating how labels and metadata are saved for an image dataset.</w:t>
      </w:r>
      <w:r w:rsidR="00A569E3">
        <w:rPr>
          <w:rStyle w:val="normaltextrun"/>
          <w:rFonts w:ascii="Calibri" w:hAnsi="Calibri" w:cs="Calibri"/>
        </w:rPr>
        <w:t xml:space="preserve"> </w:t>
      </w:r>
      <w:r w:rsidR="00A32687">
        <w:rPr>
          <w:rStyle w:val="normaltextrun"/>
          <w:rFonts w:ascii="Calibri" w:hAnsi="Calibri" w:cs="Calibri"/>
        </w:rPr>
        <w:t xml:space="preserve">Below, we demonstrate how to convert RLE to COCO </w:t>
      </w:r>
      <w:r w:rsidR="00AB6995">
        <w:rPr>
          <w:rStyle w:val="normaltextrun"/>
          <w:rFonts w:ascii="Calibri" w:hAnsi="Calibri" w:cs="Calibri"/>
        </w:rPr>
        <w:t xml:space="preserve">and combine it with </w:t>
      </w:r>
      <w:r w:rsidR="00426787">
        <w:rPr>
          <w:rStyle w:val="normaltextrun"/>
          <w:rFonts w:ascii="Calibri" w:hAnsi="Calibri" w:cs="Calibri"/>
        </w:rPr>
        <w:t xml:space="preserve">a k-fold validation split (so we get </w:t>
      </w:r>
      <w:r w:rsidR="00C65F1D">
        <w:rPr>
          <w:rStyle w:val="normaltextrun"/>
          <w:rFonts w:ascii="Calibri" w:hAnsi="Calibri" w:cs="Calibri"/>
        </w:rPr>
        <w:t xml:space="preserve">the required </w:t>
      </w:r>
      <w:r w:rsidR="009E17F3">
        <w:rPr>
          <w:rStyle w:val="normaltextrun"/>
          <w:rFonts w:ascii="Calibri" w:hAnsi="Calibri" w:cs="Calibri"/>
        </w:rPr>
        <w:t xml:space="preserve">train / validation </w:t>
      </w:r>
      <w:r w:rsidR="00C65F1D">
        <w:rPr>
          <w:rStyle w:val="normaltextrun"/>
          <w:rFonts w:ascii="Calibri" w:hAnsi="Calibri" w:cs="Calibri"/>
        </w:rPr>
        <w:t>pair of .json files for each fold)</w:t>
      </w:r>
      <w:r w:rsidR="009E17F3">
        <w:rPr>
          <w:rStyle w:val="normaltextrun"/>
          <w:rFonts w:ascii="Calibri" w:hAnsi="Calibri" w:cs="Calibri"/>
        </w:rPr>
        <w:t>.</w:t>
      </w:r>
    </w:p>
    <w:p w:rsidR="00585CF5" w:rsidRDefault="00585CF5" w:rsidP="00EF6DFB">
      <w:pPr>
        <w:pStyle w:val="NormalPACKT"/>
        <w:rPr>
          <w:rStyle w:val="normaltextrun"/>
          <w:rFonts w:ascii="Calibri" w:hAnsi="Calibri" w:cs="Calibri"/>
        </w:rPr>
      </w:pP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skimage.io </w:t>
      </w:r>
      <w:r w:rsidRPr="00BC4C79">
        <w:rPr>
          <w:rFonts w:ascii="Monaco" w:hAnsi="Monaco" w:cs="Courier New"/>
          <w:color w:val="007B00"/>
          <w:sz w:val="21"/>
          <w:szCs w:val="21"/>
        </w:rPr>
        <w:t>as</w:t>
      </w:r>
      <w:r w:rsidRPr="00BC4C79">
        <w:rPr>
          <w:rFonts w:ascii="Monaco" w:hAnsi="Monaco" w:cs="Courier New"/>
          <w:sz w:val="21"/>
          <w:szCs w:val="21"/>
        </w:rPr>
        <w:t xml:space="preserve"> io</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matplotlib.pyplot </w:t>
      </w:r>
      <w:r w:rsidRPr="00BC4C79">
        <w:rPr>
          <w:rFonts w:ascii="Monaco" w:hAnsi="Monaco" w:cs="Courier New"/>
          <w:color w:val="007B00"/>
          <w:sz w:val="21"/>
          <w:szCs w:val="21"/>
        </w:rPr>
        <w:t>as</w:t>
      </w:r>
      <w:r w:rsidRPr="00BC4C79">
        <w:rPr>
          <w:rFonts w:ascii="Monaco" w:hAnsi="Monaco" w:cs="Courier New"/>
          <w:sz w:val="21"/>
          <w:szCs w:val="21"/>
        </w:rPr>
        <w:t xml:space="preserve"> plt</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pathlib </w:t>
      </w:r>
      <w:r w:rsidRPr="00BC4C79">
        <w:rPr>
          <w:rFonts w:ascii="Monaco" w:hAnsi="Monaco" w:cs="Courier New"/>
          <w:color w:val="007B00"/>
          <w:sz w:val="21"/>
          <w:szCs w:val="21"/>
        </w:rPr>
        <w:t>import</w:t>
      </w:r>
      <w:r w:rsidRPr="00BC4C79">
        <w:rPr>
          <w:rFonts w:ascii="Monaco" w:hAnsi="Monaco" w:cs="Courier New"/>
          <w:sz w:val="21"/>
          <w:szCs w:val="21"/>
        </w:rPr>
        <w:t xml:space="preserve"> Path</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PIL </w:t>
      </w:r>
      <w:r w:rsidRPr="00BC4C79">
        <w:rPr>
          <w:rFonts w:ascii="Monaco" w:hAnsi="Monaco" w:cs="Courier New"/>
          <w:color w:val="007B00"/>
          <w:sz w:val="21"/>
          <w:szCs w:val="21"/>
        </w:rPr>
        <w:t>import</w:t>
      </w:r>
      <w:r w:rsidRPr="00BC4C79">
        <w:rPr>
          <w:rFonts w:ascii="Monaco" w:hAnsi="Monaco" w:cs="Courier New"/>
          <w:sz w:val="21"/>
          <w:szCs w:val="21"/>
        </w:rPr>
        <w:t xml:space="preserve"> Image</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pandas </w:t>
      </w:r>
      <w:r w:rsidRPr="00BC4C79">
        <w:rPr>
          <w:rFonts w:ascii="Monaco" w:hAnsi="Monaco" w:cs="Courier New"/>
          <w:color w:val="007B00"/>
          <w:sz w:val="21"/>
          <w:szCs w:val="21"/>
        </w:rPr>
        <w:t>as</w:t>
      </w:r>
      <w:r w:rsidRPr="00BC4C79">
        <w:rPr>
          <w:rFonts w:ascii="Monaco" w:hAnsi="Monaco" w:cs="Courier New"/>
          <w:sz w:val="21"/>
          <w:szCs w:val="21"/>
        </w:rPr>
        <w:t xml:space="preserve"> pd</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numpy </w:t>
      </w:r>
      <w:r w:rsidRPr="00BC4C79">
        <w:rPr>
          <w:rFonts w:ascii="Monaco" w:hAnsi="Monaco" w:cs="Courier New"/>
          <w:color w:val="007B00"/>
          <w:sz w:val="21"/>
          <w:szCs w:val="21"/>
        </w:rPr>
        <w:t>as</w:t>
      </w:r>
      <w:r w:rsidRPr="00BC4C79">
        <w:rPr>
          <w:rFonts w:ascii="Monaco" w:hAnsi="Monaco" w:cs="Courier New"/>
          <w:sz w:val="21"/>
          <w:szCs w:val="21"/>
        </w:rPr>
        <w:t xml:space="preserve"> np</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tqdm.notebook </w:t>
      </w:r>
      <w:r w:rsidRPr="00BC4C79">
        <w:rPr>
          <w:rFonts w:ascii="Monaco" w:hAnsi="Monaco" w:cs="Courier New"/>
          <w:color w:val="007B00"/>
          <w:sz w:val="21"/>
          <w:szCs w:val="21"/>
        </w:rPr>
        <w:t>import</w:t>
      </w:r>
      <w:r w:rsidRPr="00BC4C79">
        <w:rPr>
          <w:rFonts w:ascii="Monaco" w:hAnsi="Monaco" w:cs="Courier New"/>
          <w:sz w:val="21"/>
          <w:szCs w:val="21"/>
        </w:rPr>
        <w:t xml:space="preserve"> tqdm</w:t>
      </w:r>
    </w:p>
    <w:p w:rsidR="00BC4C79" w:rsidRP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C4C79">
        <w:rPr>
          <w:rFonts w:ascii="Monaco" w:hAnsi="Monaco" w:cs="Courier New"/>
          <w:color w:val="007B00"/>
          <w:sz w:val="21"/>
          <w:szCs w:val="21"/>
        </w:rPr>
        <w:t>import</w:t>
      </w:r>
      <w:r w:rsidRPr="00BC4C79">
        <w:rPr>
          <w:rFonts w:ascii="Monaco" w:hAnsi="Monaco" w:cs="Courier New"/>
          <w:sz w:val="21"/>
          <w:szCs w:val="21"/>
        </w:rPr>
        <w:t xml:space="preserve"> json</w:t>
      </w:r>
      <w:r w:rsidRPr="00BC4C79">
        <w:rPr>
          <w:rFonts w:ascii="Monaco" w:hAnsi="Monaco" w:cs="Courier New"/>
          <w:color w:val="055BE0"/>
          <w:sz w:val="21"/>
          <w:szCs w:val="21"/>
        </w:rPr>
        <w:t>,</w:t>
      </w:r>
      <w:r w:rsidRPr="00BC4C79">
        <w:rPr>
          <w:rFonts w:ascii="Monaco" w:hAnsi="Monaco" w:cs="Courier New"/>
          <w:sz w:val="21"/>
          <w:szCs w:val="21"/>
        </w:rPr>
        <w:t>itertools</w:t>
      </w:r>
    </w:p>
    <w:p w:rsidR="00BC4C79" w:rsidRDefault="00BC4C79"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187" w:author="BANACHEWICZ, Konrad" w:date="2022-01-06T21:28:00Z"/>
          <w:rFonts w:ascii="Monaco" w:hAnsi="Monaco" w:cs="Courier New"/>
          <w:sz w:val="21"/>
          <w:szCs w:val="21"/>
        </w:rPr>
      </w:pPr>
      <w:r w:rsidRPr="00BC4C79">
        <w:rPr>
          <w:rFonts w:ascii="Monaco" w:hAnsi="Monaco" w:cs="Courier New"/>
          <w:color w:val="007B00"/>
          <w:sz w:val="21"/>
          <w:szCs w:val="21"/>
        </w:rPr>
        <w:t>from</w:t>
      </w:r>
      <w:r w:rsidRPr="00BC4C79">
        <w:rPr>
          <w:rFonts w:ascii="Monaco" w:hAnsi="Monaco" w:cs="Courier New"/>
          <w:sz w:val="21"/>
          <w:szCs w:val="21"/>
        </w:rPr>
        <w:t xml:space="preserve"> sklearn.model_selection </w:t>
      </w:r>
      <w:r w:rsidRPr="00BC4C79">
        <w:rPr>
          <w:rFonts w:ascii="Monaco" w:hAnsi="Monaco" w:cs="Courier New"/>
          <w:color w:val="007B00"/>
          <w:sz w:val="21"/>
          <w:szCs w:val="21"/>
        </w:rPr>
        <w:t>import</w:t>
      </w:r>
      <w:r w:rsidRPr="00BC4C79">
        <w:rPr>
          <w:rFonts w:ascii="Monaco" w:hAnsi="Monaco" w:cs="Courier New"/>
          <w:sz w:val="21"/>
          <w:szCs w:val="21"/>
        </w:rPr>
        <w:t xml:space="preserve"> GroupKFold</w:t>
      </w:r>
    </w:p>
    <w:p w:rsidR="009B79E1" w:rsidRPr="00BC4C79" w:rsidRDefault="009B79E1" w:rsidP="00BC4C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i/>
          <w:iCs/>
          <w:sz w:val="21"/>
          <w:szCs w:val="21"/>
        </w:rPr>
        <w:t># config</w:t>
      </w:r>
    </w:p>
    <w:p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color w:val="007B00"/>
          <w:sz w:val="21"/>
          <w:szCs w:val="21"/>
        </w:rPr>
        <w:t>class</w:t>
      </w:r>
      <w:r w:rsidRPr="009E08C3">
        <w:rPr>
          <w:rFonts w:ascii="Monaco" w:hAnsi="Monaco" w:cs="Courier New"/>
          <w:sz w:val="21"/>
          <w:szCs w:val="21"/>
        </w:rPr>
        <w:t xml:space="preserve"> </w:t>
      </w:r>
      <w:r w:rsidRPr="009E08C3">
        <w:rPr>
          <w:rFonts w:ascii="Monaco" w:hAnsi="Monaco" w:cs="Courier New"/>
          <w:b/>
          <w:bCs/>
          <w:color w:val="0000FF"/>
          <w:sz w:val="21"/>
          <w:szCs w:val="21"/>
        </w:rPr>
        <w:t>CFG</w:t>
      </w:r>
      <w:r w:rsidRPr="009E08C3">
        <w:rPr>
          <w:rFonts w:ascii="Monaco" w:hAnsi="Monaco" w:cs="Courier New"/>
          <w:sz w:val="21"/>
          <w:szCs w:val="21"/>
        </w:rPr>
        <w:t>:</w:t>
      </w:r>
    </w:p>
    <w:p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sz w:val="21"/>
          <w:szCs w:val="21"/>
        </w:rPr>
        <w:t xml:space="preserve">    data_path </w:t>
      </w:r>
      <w:r w:rsidRPr="009E08C3">
        <w:rPr>
          <w:rFonts w:ascii="Monaco" w:hAnsi="Monaco" w:cs="Courier New"/>
          <w:color w:val="055BE0"/>
          <w:sz w:val="21"/>
          <w:szCs w:val="21"/>
        </w:rPr>
        <w:t>=</w:t>
      </w:r>
      <w:r w:rsidRPr="009E08C3">
        <w:rPr>
          <w:rFonts w:ascii="Monaco" w:hAnsi="Monaco" w:cs="Courier New"/>
          <w:sz w:val="21"/>
          <w:szCs w:val="21"/>
        </w:rPr>
        <w:t xml:space="preserve"> </w:t>
      </w:r>
      <w:r w:rsidRPr="009E08C3">
        <w:rPr>
          <w:rFonts w:ascii="Monaco" w:hAnsi="Monaco" w:cs="Courier New"/>
          <w:color w:val="BB2323"/>
          <w:sz w:val="21"/>
          <w:szCs w:val="21"/>
        </w:rPr>
        <w:t>'../input/sartorius-cell-instance-segmentation/'</w:t>
      </w:r>
    </w:p>
    <w:p w:rsidR="009E08C3" w:rsidRPr="009E08C3" w:rsidRDefault="009E08C3" w:rsidP="009E08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E08C3">
        <w:rPr>
          <w:rFonts w:ascii="Monaco" w:hAnsi="Monaco" w:cs="Courier New"/>
          <w:sz w:val="21"/>
          <w:szCs w:val="21"/>
        </w:rPr>
        <w:t xml:space="preserve">    nfolds </w:t>
      </w:r>
      <w:r w:rsidRPr="009E08C3">
        <w:rPr>
          <w:rFonts w:ascii="Monaco" w:hAnsi="Monaco" w:cs="Courier New"/>
          <w:color w:val="055BE0"/>
          <w:sz w:val="21"/>
          <w:szCs w:val="21"/>
        </w:rPr>
        <w:t>=</w:t>
      </w:r>
      <w:r w:rsidRPr="009E08C3">
        <w:rPr>
          <w:rFonts w:ascii="Monaco" w:hAnsi="Monaco" w:cs="Courier New"/>
          <w:sz w:val="21"/>
          <w:szCs w:val="21"/>
        </w:rPr>
        <w:t xml:space="preserve"> </w:t>
      </w:r>
      <w:r w:rsidRPr="009E08C3">
        <w:rPr>
          <w:rFonts w:ascii="Monaco" w:hAnsi="Monaco" w:cs="Courier New"/>
          <w:color w:val="666666"/>
          <w:sz w:val="21"/>
          <w:szCs w:val="21"/>
        </w:rPr>
        <w:t>5</w:t>
      </w:r>
    </w:p>
    <w:p w:rsidR="00BC4C79" w:rsidRDefault="00BC4C79" w:rsidP="00EF6DFB">
      <w:pPr>
        <w:pStyle w:val="NormalPACKT"/>
        <w:rPr>
          <w:rStyle w:val="normaltextrun"/>
          <w:rFonts w:ascii="Calibri" w:hAnsi="Calibri" w:cs="Calibri"/>
        </w:rPr>
      </w:pPr>
    </w:p>
    <w:p w:rsidR="00BC4C79" w:rsidRDefault="00162B38" w:rsidP="00EF6DFB">
      <w:pPr>
        <w:pStyle w:val="NormalPACKT"/>
        <w:rPr>
          <w:rStyle w:val="normaltextrun"/>
          <w:rFonts w:ascii="Calibri" w:hAnsi="Calibri" w:cs="Calibri"/>
        </w:rPr>
      </w:pPr>
      <w:r>
        <w:rPr>
          <w:rStyle w:val="normaltextrun"/>
          <w:rFonts w:ascii="Calibri" w:hAnsi="Calibri" w:cs="Calibri"/>
        </w:rPr>
        <w:t>We need three functions</w:t>
      </w:r>
      <w:r w:rsidR="008F56D6">
        <w:rPr>
          <w:rStyle w:val="normaltextrun"/>
          <w:rFonts w:ascii="Calibri" w:hAnsi="Calibri" w:cs="Calibri"/>
        </w:rPr>
        <w:t xml:space="preserve"> to go from RLE to COCO: first, convert from RLE to a binary mask:</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sz w:val="21"/>
          <w:szCs w:val="21"/>
        </w:rPr>
        <w:t># From https://www.kaggle.com/stainsby/fast-tested-rle</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color w:val="007B00"/>
          <w:sz w:val="21"/>
          <w:szCs w:val="21"/>
        </w:rPr>
        <w:t>def</w:t>
      </w:r>
      <w:r w:rsidRPr="008F56D6">
        <w:rPr>
          <w:rFonts w:ascii="Monaco" w:hAnsi="Monaco" w:cs="Courier New"/>
          <w:sz w:val="21"/>
          <w:szCs w:val="21"/>
        </w:rPr>
        <w:t xml:space="preserve"> rle_decode(mask_rle, shape):</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w:t>
      </w:r>
      <w:r w:rsidRPr="008F56D6">
        <w:rPr>
          <w:rFonts w:ascii="Monaco" w:hAnsi="Monaco" w:cs="Courier New"/>
          <w:i/>
          <w:iCs/>
          <w:color w:val="BA2121"/>
          <w:sz w:val="21"/>
          <w:szCs w:val="21"/>
        </w:rPr>
        <w:t>'''</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mask_rle: run-length as string formated (start length)</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shape: (height,width) of array to return </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Returns numpy array, 1 - mask, 0 - background</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i/>
          <w:iCs/>
          <w:color w:val="BA2121"/>
          <w:sz w:val="21"/>
          <w:szCs w:val="21"/>
        </w:rPr>
        <w:t xml:space="preserve">    '''</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s </w:t>
      </w:r>
      <w:r w:rsidRPr="008F56D6">
        <w:rPr>
          <w:rFonts w:ascii="Monaco" w:hAnsi="Monaco" w:cs="Courier New"/>
          <w:color w:val="055BE0"/>
          <w:sz w:val="21"/>
          <w:szCs w:val="21"/>
        </w:rPr>
        <w:t>=</w:t>
      </w:r>
      <w:r w:rsidRPr="008F56D6">
        <w:rPr>
          <w:rFonts w:ascii="Monaco" w:hAnsi="Monaco" w:cs="Courier New"/>
          <w:sz w:val="21"/>
          <w:szCs w:val="21"/>
        </w:rPr>
        <w:t xml:space="preserve"> mask_rle</w:t>
      </w:r>
      <w:r w:rsidRPr="008F56D6">
        <w:rPr>
          <w:rFonts w:ascii="Monaco" w:hAnsi="Monaco" w:cs="Courier New"/>
          <w:color w:val="055BE0"/>
          <w:sz w:val="21"/>
          <w:szCs w:val="21"/>
        </w:rPr>
        <w:t>.</w:t>
      </w:r>
      <w:r w:rsidRPr="008F56D6">
        <w:rPr>
          <w:rFonts w:ascii="Monaco" w:hAnsi="Monaco" w:cs="Courier New"/>
          <w:sz w:val="21"/>
          <w:szCs w:val="21"/>
        </w:rPr>
        <w:t>split()</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starts, lengths </w:t>
      </w:r>
      <w:r w:rsidRPr="008F56D6">
        <w:rPr>
          <w:rFonts w:ascii="Monaco" w:hAnsi="Monaco" w:cs="Courier New"/>
          <w:color w:val="055BE0"/>
          <w:sz w:val="21"/>
          <w:szCs w:val="21"/>
        </w:rPr>
        <w:t>=</w:t>
      </w:r>
      <w:r w:rsidRPr="008F56D6">
        <w:rPr>
          <w:rFonts w:ascii="Monaco" w:hAnsi="Monaco" w:cs="Courier New"/>
          <w:sz w:val="21"/>
          <w:szCs w:val="21"/>
        </w:rPr>
        <w:t xml:space="preserve"> [np</w:t>
      </w:r>
      <w:r w:rsidRPr="008F56D6">
        <w:rPr>
          <w:rFonts w:ascii="Monaco" w:hAnsi="Monaco" w:cs="Courier New"/>
          <w:color w:val="055BE0"/>
          <w:sz w:val="21"/>
          <w:szCs w:val="21"/>
        </w:rPr>
        <w:t>.</w:t>
      </w:r>
      <w:r w:rsidRPr="008F56D6">
        <w:rPr>
          <w:rFonts w:ascii="Monaco" w:hAnsi="Monaco" w:cs="Courier New"/>
          <w:sz w:val="21"/>
          <w:szCs w:val="21"/>
        </w:rPr>
        <w:t>asarray(x, dtype</w:t>
      </w:r>
      <w:r w:rsidRPr="008F56D6">
        <w:rPr>
          <w:rFonts w:ascii="Monaco" w:hAnsi="Monaco" w:cs="Courier New"/>
          <w:color w:val="055BE0"/>
          <w:sz w:val="21"/>
          <w:szCs w:val="21"/>
        </w:rPr>
        <w:t>=</w:t>
      </w:r>
      <w:r w:rsidRPr="008F56D6">
        <w:rPr>
          <w:rFonts w:ascii="Monaco" w:hAnsi="Monaco" w:cs="Courier New"/>
          <w:color w:val="008000"/>
          <w:sz w:val="21"/>
          <w:szCs w:val="21"/>
        </w:rPr>
        <w:t>int</w:t>
      </w:r>
      <w:r w:rsidRPr="008F56D6">
        <w:rPr>
          <w:rFonts w:ascii="Monaco" w:hAnsi="Monaco" w:cs="Courier New"/>
          <w:sz w:val="21"/>
          <w:szCs w:val="21"/>
        </w:rPr>
        <w:t xml:space="preserve">) </w:t>
      </w:r>
      <w:r w:rsidRPr="008F56D6">
        <w:rPr>
          <w:rFonts w:ascii="Monaco" w:hAnsi="Monaco" w:cs="Courier New"/>
          <w:color w:val="007B00"/>
          <w:sz w:val="21"/>
          <w:szCs w:val="21"/>
        </w:rPr>
        <w:t>for</w:t>
      </w:r>
      <w:r w:rsidRPr="008F56D6">
        <w:rPr>
          <w:rFonts w:ascii="Monaco" w:hAnsi="Monaco" w:cs="Courier New"/>
          <w:sz w:val="21"/>
          <w:szCs w:val="21"/>
        </w:rPr>
        <w:t xml:space="preserve"> x </w:t>
      </w:r>
      <w:r w:rsidRPr="008F56D6">
        <w:rPr>
          <w:rFonts w:ascii="Monaco" w:hAnsi="Monaco" w:cs="Courier New"/>
          <w:b/>
          <w:bCs/>
          <w:color w:val="AA22FF"/>
          <w:sz w:val="21"/>
          <w:szCs w:val="21"/>
        </w:rPr>
        <w:t>in</w:t>
      </w:r>
      <w:r w:rsidRPr="008F56D6">
        <w:rPr>
          <w:rFonts w:ascii="Monaco" w:hAnsi="Monaco" w:cs="Courier New"/>
          <w:sz w:val="21"/>
          <w:szCs w:val="21"/>
        </w:rPr>
        <w:t xml:space="preserve"> (s[</w:t>
      </w:r>
      <w:r w:rsidRPr="008F56D6">
        <w:rPr>
          <w:rFonts w:ascii="Monaco" w:hAnsi="Monaco" w:cs="Courier New"/>
          <w:color w:val="666666"/>
          <w:sz w:val="21"/>
          <w:szCs w:val="21"/>
        </w:rPr>
        <w:t>0</w:t>
      </w:r>
      <w:r w:rsidRPr="008F56D6">
        <w:rPr>
          <w:rFonts w:ascii="Monaco" w:hAnsi="Monaco" w:cs="Courier New"/>
          <w:sz w:val="21"/>
          <w:szCs w:val="21"/>
        </w:rPr>
        <w:t>:][::</w:t>
      </w:r>
      <w:r w:rsidRPr="008F56D6">
        <w:rPr>
          <w:rFonts w:ascii="Monaco" w:hAnsi="Monaco" w:cs="Courier New"/>
          <w:color w:val="666666"/>
          <w:sz w:val="21"/>
          <w:szCs w:val="21"/>
        </w:rPr>
        <w:t>2</w:t>
      </w:r>
      <w:r w:rsidRPr="008F56D6">
        <w:rPr>
          <w:rFonts w:ascii="Monaco" w:hAnsi="Monaco" w:cs="Courier New"/>
          <w:sz w:val="21"/>
          <w:szCs w:val="21"/>
        </w:rPr>
        <w:t>], s[</w:t>
      </w:r>
      <w:r w:rsidRPr="008F56D6">
        <w:rPr>
          <w:rFonts w:ascii="Monaco" w:hAnsi="Monaco" w:cs="Courier New"/>
          <w:color w:val="666666"/>
          <w:sz w:val="21"/>
          <w:szCs w:val="21"/>
        </w:rPr>
        <w:t>1</w:t>
      </w:r>
      <w:r w:rsidRPr="008F56D6">
        <w:rPr>
          <w:rFonts w:ascii="Monaco" w:hAnsi="Monaco" w:cs="Courier New"/>
          <w:sz w:val="21"/>
          <w:szCs w:val="21"/>
        </w:rPr>
        <w:t>:][::</w:t>
      </w:r>
      <w:r w:rsidRPr="008F56D6">
        <w:rPr>
          <w:rFonts w:ascii="Monaco" w:hAnsi="Monaco" w:cs="Courier New"/>
          <w:color w:val="666666"/>
          <w:sz w:val="21"/>
          <w:szCs w:val="21"/>
        </w:rPr>
        <w:t>2</w:t>
      </w:r>
      <w:r w:rsidRPr="008F56D6">
        <w:rPr>
          <w:rFonts w:ascii="Monaco" w:hAnsi="Monaco" w:cs="Courier New"/>
          <w:sz w:val="21"/>
          <w:szCs w:val="21"/>
        </w:rPr>
        <w:t>])]</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starts </w:t>
      </w:r>
      <w:r w:rsidRPr="008F56D6">
        <w:rPr>
          <w:rFonts w:ascii="Monaco" w:hAnsi="Monaco" w:cs="Courier New"/>
          <w:color w:val="055BE0"/>
          <w:sz w:val="21"/>
          <w:szCs w:val="21"/>
        </w:rPr>
        <w:t>-=</w:t>
      </w:r>
      <w:r w:rsidRPr="008F56D6">
        <w:rPr>
          <w:rFonts w:ascii="Monaco" w:hAnsi="Monaco" w:cs="Courier New"/>
          <w:sz w:val="21"/>
          <w:szCs w:val="21"/>
        </w:rPr>
        <w:t xml:space="preserve"> </w:t>
      </w:r>
      <w:r w:rsidRPr="008F56D6">
        <w:rPr>
          <w:rFonts w:ascii="Monaco" w:hAnsi="Monaco" w:cs="Courier New"/>
          <w:color w:val="666666"/>
          <w:sz w:val="21"/>
          <w:szCs w:val="21"/>
        </w:rPr>
        <w:t>1</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ends </w:t>
      </w:r>
      <w:r w:rsidRPr="008F56D6">
        <w:rPr>
          <w:rFonts w:ascii="Monaco" w:hAnsi="Monaco" w:cs="Courier New"/>
          <w:color w:val="055BE0"/>
          <w:sz w:val="21"/>
          <w:szCs w:val="21"/>
        </w:rPr>
        <w:t>=</w:t>
      </w:r>
      <w:r w:rsidRPr="008F56D6">
        <w:rPr>
          <w:rFonts w:ascii="Monaco" w:hAnsi="Monaco" w:cs="Courier New"/>
          <w:sz w:val="21"/>
          <w:szCs w:val="21"/>
        </w:rPr>
        <w:t xml:space="preserve"> starts </w:t>
      </w:r>
      <w:r w:rsidRPr="008F56D6">
        <w:rPr>
          <w:rFonts w:ascii="Monaco" w:hAnsi="Monaco" w:cs="Courier New"/>
          <w:color w:val="055BE0"/>
          <w:sz w:val="21"/>
          <w:szCs w:val="21"/>
        </w:rPr>
        <w:t>+</w:t>
      </w:r>
      <w:r w:rsidRPr="008F56D6">
        <w:rPr>
          <w:rFonts w:ascii="Monaco" w:hAnsi="Monaco" w:cs="Courier New"/>
          <w:sz w:val="21"/>
          <w:szCs w:val="21"/>
        </w:rPr>
        <w:t xml:space="preserve"> lengths</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img </w:t>
      </w:r>
      <w:r w:rsidRPr="008F56D6">
        <w:rPr>
          <w:rFonts w:ascii="Monaco" w:hAnsi="Monaco" w:cs="Courier New"/>
          <w:color w:val="055BE0"/>
          <w:sz w:val="21"/>
          <w:szCs w:val="21"/>
        </w:rPr>
        <w:t>=</w:t>
      </w:r>
      <w:r w:rsidRPr="008F56D6">
        <w:rPr>
          <w:rFonts w:ascii="Monaco" w:hAnsi="Monaco" w:cs="Courier New"/>
          <w:sz w:val="21"/>
          <w:szCs w:val="21"/>
        </w:rPr>
        <w:t xml:space="preserve"> np</w:t>
      </w:r>
      <w:r w:rsidRPr="008F56D6">
        <w:rPr>
          <w:rFonts w:ascii="Monaco" w:hAnsi="Monaco" w:cs="Courier New"/>
          <w:color w:val="055BE0"/>
          <w:sz w:val="21"/>
          <w:szCs w:val="21"/>
        </w:rPr>
        <w:t>.</w:t>
      </w:r>
      <w:r w:rsidRPr="008F56D6">
        <w:rPr>
          <w:rFonts w:ascii="Monaco" w:hAnsi="Monaco" w:cs="Courier New"/>
          <w:sz w:val="21"/>
          <w:szCs w:val="21"/>
        </w:rPr>
        <w:t>zeros(shape[</w:t>
      </w:r>
      <w:r w:rsidRPr="008F56D6">
        <w:rPr>
          <w:rFonts w:ascii="Monaco" w:hAnsi="Monaco" w:cs="Courier New"/>
          <w:color w:val="666666"/>
          <w:sz w:val="21"/>
          <w:szCs w:val="21"/>
        </w:rPr>
        <w:t>0</w:t>
      </w:r>
      <w:r w:rsidRPr="008F56D6">
        <w:rPr>
          <w:rFonts w:ascii="Monaco" w:hAnsi="Monaco" w:cs="Courier New"/>
          <w:sz w:val="21"/>
          <w:szCs w:val="21"/>
        </w:rPr>
        <w:t>]</w:t>
      </w:r>
      <w:r w:rsidRPr="008F56D6">
        <w:rPr>
          <w:rFonts w:ascii="Monaco" w:hAnsi="Monaco" w:cs="Courier New"/>
          <w:color w:val="055BE0"/>
          <w:sz w:val="21"/>
          <w:szCs w:val="21"/>
        </w:rPr>
        <w:t>*</w:t>
      </w:r>
      <w:r w:rsidRPr="008F56D6">
        <w:rPr>
          <w:rFonts w:ascii="Monaco" w:hAnsi="Monaco" w:cs="Courier New"/>
          <w:sz w:val="21"/>
          <w:szCs w:val="21"/>
        </w:rPr>
        <w:t>shape[</w:t>
      </w:r>
      <w:r w:rsidRPr="008F56D6">
        <w:rPr>
          <w:rFonts w:ascii="Monaco" w:hAnsi="Monaco" w:cs="Courier New"/>
          <w:color w:val="666666"/>
          <w:sz w:val="21"/>
          <w:szCs w:val="21"/>
        </w:rPr>
        <w:t>1</w:t>
      </w:r>
      <w:r w:rsidRPr="008F56D6">
        <w:rPr>
          <w:rFonts w:ascii="Monaco" w:hAnsi="Monaco" w:cs="Courier New"/>
          <w:sz w:val="21"/>
          <w:szCs w:val="21"/>
        </w:rPr>
        <w:t>], dtype</w:t>
      </w:r>
      <w:r w:rsidRPr="008F56D6">
        <w:rPr>
          <w:rFonts w:ascii="Monaco" w:hAnsi="Monaco" w:cs="Courier New"/>
          <w:color w:val="055BE0"/>
          <w:sz w:val="21"/>
          <w:szCs w:val="21"/>
        </w:rPr>
        <w:t>=</w:t>
      </w:r>
      <w:r w:rsidRPr="008F56D6">
        <w:rPr>
          <w:rFonts w:ascii="Monaco" w:hAnsi="Monaco" w:cs="Courier New"/>
          <w:sz w:val="21"/>
          <w:szCs w:val="21"/>
        </w:rPr>
        <w:t>np</w:t>
      </w:r>
      <w:r w:rsidRPr="008F56D6">
        <w:rPr>
          <w:rFonts w:ascii="Monaco" w:hAnsi="Monaco" w:cs="Courier New"/>
          <w:color w:val="055BE0"/>
          <w:sz w:val="21"/>
          <w:szCs w:val="21"/>
        </w:rPr>
        <w:t>.</w:t>
      </w:r>
      <w:r w:rsidRPr="008F56D6">
        <w:rPr>
          <w:rFonts w:ascii="Monaco" w:hAnsi="Monaco" w:cs="Courier New"/>
          <w:sz w:val="21"/>
          <w:szCs w:val="21"/>
        </w:rPr>
        <w:t>uint8)</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w:t>
      </w:r>
      <w:r w:rsidRPr="008F56D6">
        <w:rPr>
          <w:rFonts w:ascii="Monaco" w:hAnsi="Monaco" w:cs="Courier New"/>
          <w:color w:val="007B00"/>
          <w:sz w:val="21"/>
          <w:szCs w:val="21"/>
        </w:rPr>
        <w:t>for</w:t>
      </w:r>
      <w:r w:rsidRPr="008F56D6">
        <w:rPr>
          <w:rFonts w:ascii="Monaco" w:hAnsi="Monaco" w:cs="Courier New"/>
          <w:sz w:val="21"/>
          <w:szCs w:val="21"/>
        </w:rPr>
        <w:t xml:space="preserve"> lo, hi </w:t>
      </w:r>
      <w:r w:rsidRPr="008F56D6">
        <w:rPr>
          <w:rFonts w:ascii="Monaco" w:hAnsi="Monaco" w:cs="Courier New"/>
          <w:b/>
          <w:bCs/>
          <w:color w:val="AA22FF"/>
          <w:sz w:val="21"/>
          <w:szCs w:val="21"/>
        </w:rPr>
        <w:t>in</w:t>
      </w:r>
      <w:r w:rsidRPr="008F56D6">
        <w:rPr>
          <w:rFonts w:ascii="Monaco" w:hAnsi="Monaco" w:cs="Courier New"/>
          <w:sz w:val="21"/>
          <w:szCs w:val="21"/>
        </w:rPr>
        <w:t xml:space="preserve"> </w:t>
      </w:r>
      <w:r w:rsidRPr="008F56D6">
        <w:rPr>
          <w:rFonts w:ascii="Monaco" w:hAnsi="Monaco" w:cs="Courier New"/>
          <w:color w:val="008000"/>
          <w:sz w:val="21"/>
          <w:szCs w:val="21"/>
        </w:rPr>
        <w:t>zip</w:t>
      </w:r>
      <w:r w:rsidRPr="008F56D6">
        <w:rPr>
          <w:rFonts w:ascii="Monaco" w:hAnsi="Monaco" w:cs="Courier New"/>
          <w:sz w:val="21"/>
          <w:szCs w:val="21"/>
        </w:rPr>
        <w:t>(starts, ends):</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img[lo:hi] </w:t>
      </w:r>
      <w:r w:rsidRPr="008F56D6">
        <w:rPr>
          <w:rFonts w:ascii="Monaco" w:hAnsi="Monaco" w:cs="Courier New"/>
          <w:color w:val="055BE0"/>
          <w:sz w:val="21"/>
          <w:szCs w:val="21"/>
        </w:rPr>
        <w:t>=</w:t>
      </w:r>
      <w:r w:rsidRPr="008F56D6">
        <w:rPr>
          <w:rFonts w:ascii="Monaco" w:hAnsi="Monaco" w:cs="Courier New"/>
          <w:sz w:val="21"/>
          <w:szCs w:val="21"/>
        </w:rPr>
        <w:t xml:space="preserve"> </w:t>
      </w:r>
      <w:r w:rsidRPr="008F56D6">
        <w:rPr>
          <w:rFonts w:ascii="Monaco" w:hAnsi="Monaco" w:cs="Courier New"/>
          <w:color w:val="666666"/>
          <w:sz w:val="21"/>
          <w:szCs w:val="21"/>
        </w:rPr>
        <w:t>1</w:t>
      </w:r>
    </w:p>
    <w:p w:rsidR="008F56D6" w:rsidRPr="008F56D6" w:rsidRDefault="008F56D6" w:rsidP="008F56D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F56D6">
        <w:rPr>
          <w:rFonts w:ascii="Monaco" w:hAnsi="Monaco" w:cs="Courier New"/>
          <w:sz w:val="21"/>
          <w:szCs w:val="21"/>
        </w:rPr>
        <w:t xml:space="preserve">    </w:t>
      </w:r>
      <w:r w:rsidRPr="008F56D6">
        <w:rPr>
          <w:rFonts w:ascii="Monaco" w:hAnsi="Monaco" w:cs="Courier New"/>
          <w:color w:val="007B00"/>
          <w:sz w:val="21"/>
          <w:szCs w:val="21"/>
        </w:rPr>
        <w:t>return</w:t>
      </w:r>
      <w:r w:rsidRPr="008F56D6">
        <w:rPr>
          <w:rFonts w:ascii="Monaco" w:hAnsi="Monaco" w:cs="Courier New"/>
          <w:sz w:val="21"/>
          <w:szCs w:val="21"/>
        </w:rPr>
        <w:t xml:space="preserve"> img</w:t>
      </w:r>
      <w:r w:rsidRPr="008F56D6">
        <w:rPr>
          <w:rFonts w:ascii="Monaco" w:hAnsi="Monaco" w:cs="Courier New"/>
          <w:color w:val="055BE0"/>
          <w:sz w:val="21"/>
          <w:szCs w:val="21"/>
        </w:rPr>
        <w:t>.</w:t>
      </w:r>
      <w:r w:rsidRPr="008F56D6">
        <w:rPr>
          <w:rFonts w:ascii="Monaco" w:hAnsi="Monaco" w:cs="Courier New"/>
          <w:sz w:val="21"/>
          <w:szCs w:val="21"/>
        </w:rPr>
        <w:t xml:space="preserve">reshape(shape)  </w:t>
      </w:r>
      <w:r w:rsidRPr="008F56D6">
        <w:rPr>
          <w:rFonts w:ascii="Monaco" w:hAnsi="Monaco" w:cs="Courier New"/>
          <w:i/>
          <w:iCs/>
          <w:sz w:val="21"/>
          <w:szCs w:val="21"/>
        </w:rPr>
        <w:t># Needed to align to RLE direction</w:t>
      </w:r>
    </w:p>
    <w:p w:rsidR="008F56D6" w:rsidRPr="008F56D6" w:rsidRDefault="008F56D6" w:rsidP="00EF6DFB">
      <w:pPr>
        <w:pStyle w:val="NormalPACKT"/>
        <w:rPr>
          <w:rStyle w:val="normaltextrun"/>
          <w:rFonts w:ascii="Calibri" w:hAnsi="Calibri" w:cs="Calibri"/>
        </w:rPr>
      </w:pPr>
    </w:p>
    <w:p w:rsidR="00D11D9B" w:rsidRDefault="00D11D9B" w:rsidP="00EF6DFB">
      <w:pPr>
        <w:pStyle w:val="NormalPACKT"/>
        <w:rPr>
          <w:rStyle w:val="normaltextrun"/>
          <w:rFonts w:ascii="Calibri" w:hAnsi="Calibri" w:cs="Calibri"/>
        </w:rPr>
      </w:pPr>
      <w:r>
        <w:rPr>
          <w:rStyle w:val="normaltextrun"/>
          <w:rFonts w:ascii="Calibri" w:hAnsi="Calibri" w:cs="Calibri"/>
        </w:rPr>
        <w:t>The second one converts a binary mask to RLE:</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i/>
          <w:iCs/>
          <w:sz w:val="21"/>
          <w:szCs w:val="21"/>
        </w:rPr>
        <w:t># From https://newbedev.com/encode-numpy-array-using-uncompressed-rle-for-coco-dataset</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color w:val="007B00"/>
          <w:sz w:val="21"/>
          <w:szCs w:val="21"/>
        </w:rPr>
        <w:t>def</w:t>
      </w:r>
      <w:r w:rsidRPr="00D11D9B">
        <w:rPr>
          <w:rFonts w:ascii="Monaco" w:hAnsi="Monaco" w:cs="Courier New"/>
          <w:sz w:val="21"/>
          <w:szCs w:val="21"/>
        </w:rPr>
        <w:t xml:space="preserve"> binary_mask_to_rle(binary_mask):</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rle </w:t>
      </w:r>
      <w:r w:rsidRPr="00D11D9B">
        <w:rPr>
          <w:rFonts w:ascii="Monaco" w:hAnsi="Monaco" w:cs="Courier New"/>
          <w:color w:val="055BE0"/>
          <w:sz w:val="21"/>
          <w:szCs w:val="21"/>
        </w:rPr>
        <w:t>=</w:t>
      </w:r>
      <w:r w:rsidRPr="00D11D9B">
        <w:rPr>
          <w:rFonts w:ascii="Monaco" w:hAnsi="Monaco" w:cs="Courier New"/>
          <w:sz w:val="21"/>
          <w:szCs w:val="21"/>
        </w:rPr>
        <w:t xml:space="preserve"> {</w:t>
      </w:r>
      <w:r w:rsidRPr="00D11D9B">
        <w:rPr>
          <w:rFonts w:ascii="Monaco" w:hAnsi="Monaco" w:cs="Courier New"/>
          <w:color w:val="BB2323"/>
          <w:sz w:val="21"/>
          <w:szCs w:val="21"/>
        </w:rPr>
        <w:t>'counts'</w:t>
      </w:r>
      <w:r w:rsidRPr="00D11D9B">
        <w:rPr>
          <w:rFonts w:ascii="Monaco" w:hAnsi="Monaco" w:cs="Courier New"/>
          <w:sz w:val="21"/>
          <w:szCs w:val="21"/>
        </w:rPr>
        <w:t xml:space="preserve">: [], </w:t>
      </w:r>
      <w:r w:rsidRPr="00D11D9B">
        <w:rPr>
          <w:rFonts w:ascii="Monaco" w:hAnsi="Monaco" w:cs="Courier New"/>
          <w:color w:val="BB2323"/>
          <w:sz w:val="21"/>
          <w:szCs w:val="21"/>
        </w:rPr>
        <w:t>'size'</w:t>
      </w:r>
      <w:r w:rsidRPr="00D11D9B">
        <w:rPr>
          <w:rFonts w:ascii="Monaco" w:hAnsi="Monaco" w:cs="Courier New"/>
          <w:sz w:val="21"/>
          <w:szCs w:val="21"/>
        </w:rPr>
        <w:t xml:space="preserve">: </w:t>
      </w:r>
      <w:r w:rsidRPr="00D11D9B">
        <w:rPr>
          <w:rFonts w:ascii="Monaco" w:hAnsi="Monaco" w:cs="Courier New"/>
          <w:color w:val="008000"/>
          <w:sz w:val="21"/>
          <w:szCs w:val="21"/>
        </w:rPr>
        <w:t>list</w:t>
      </w:r>
      <w:r w:rsidRPr="00D11D9B">
        <w:rPr>
          <w:rFonts w:ascii="Monaco" w:hAnsi="Monaco" w:cs="Courier New"/>
          <w:sz w:val="21"/>
          <w:szCs w:val="21"/>
        </w:rPr>
        <w:t>(binary_mask</w:t>
      </w:r>
      <w:r w:rsidRPr="00D11D9B">
        <w:rPr>
          <w:rFonts w:ascii="Monaco" w:hAnsi="Monaco" w:cs="Courier New"/>
          <w:color w:val="055BE0"/>
          <w:sz w:val="21"/>
          <w:szCs w:val="21"/>
        </w:rPr>
        <w:t>.</w:t>
      </w:r>
      <w:r w:rsidRPr="00D11D9B">
        <w:rPr>
          <w:rFonts w:ascii="Monaco" w:hAnsi="Monaco" w:cs="Courier New"/>
          <w:sz w:val="21"/>
          <w:szCs w:val="21"/>
        </w:rPr>
        <w:t>shape)}</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counts </w:t>
      </w:r>
      <w:r w:rsidRPr="00D11D9B">
        <w:rPr>
          <w:rFonts w:ascii="Monaco" w:hAnsi="Monaco" w:cs="Courier New"/>
          <w:color w:val="055BE0"/>
          <w:sz w:val="21"/>
          <w:szCs w:val="21"/>
        </w:rPr>
        <w:t>=</w:t>
      </w:r>
      <w:r w:rsidRPr="00D11D9B">
        <w:rPr>
          <w:rFonts w:ascii="Monaco" w:hAnsi="Monaco" w:cs="Courier New"/>
          <w:sz w:val="21"/>
          <w:szCs w:val="21"/>
        </w:rPr>
        <w:t xml:space="preserve"> rle</w:t>
      </w:r>
      <w:r w:rsidRPr="00D11D9B">
        <w:rPr>
          <w:rFonts w:ascii="Monaco" w:hAnsi="Monaco" w:cs="Courier New"/>
          <w:color w:val="055BE0"/>
          <w:sz w:val="21"/>
          <w:szCs w:val="21"/>
        </w:rPr>
        <w:t>.</w:t>
      </w:r>
      <w:r w:rsidRPr="00D11D9B">
        <w:rPr>
          <w:rFonts w:ascii="Monaco" w:hAnsi="Monaco" w:cs="Courier New"/>
          <w:sz w:val="21"/>
          <w:szCs w:val="21"/>
        </w:rPr>
        <w:t>get(</w:t>
      </w:r>
      <w:r w:rsidRPr="00D11D9B">
        <w:rPr>
          <w:rFonts w:ascii="Monaco" w:hAnsi="Monaco" w:cs="Courier New"/>
          <w:color w:val="BB2323"/>
          <w:sz w:val="21"/>
          <w:szCs w:val="21"/>
        </w:rPr>
        <w:t>'counts'</w:t>
      </w:r>
      <w:r w:rsidRPr="00D11D9B">
        <w:rPr>
          <w:rFonts w:ascii="Monaco" w:hAnsi="Monaco" w:cs="Courier New"/>
          <w:sz w:val="21"/>
          <w:szCs w:val="21"/>
        </w:rPr>
        <w:t>)</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w:t>
      </w:r>
      <w:r w:rsidRPr="00D11D9B">
        <w:rPr>
          <w:rFonts w:ascii="Monaco" w:hAnsi="Monaco" w:cs="Courier New"/>
          <w:color w:val="007B00"/>
          <w:sz w:val="21"/>
          <w:szCs w:val="21"/>
        </w:rPr>
        <w:t>for</w:t>
      </w:r>
      <w:r w:rsidRPr="00D11D9B">
        <w:rPr>
          <w:rFonts w:ascii="Monaco" w:hAnsi="Monaco" w:cs="Courier New"/>
          <w:sz w:val="21"/>
          <w:szCs w:val="21"/>
        </w:rPr>
        <w:t xml:space="preserve"> i, (value, elements) </w:t>
      </w:r>
      <w:r w:rsidRPr="00D11D9B">
        <w:rPr>
          <w:rFonts w:ascii="Monaco" w:hAnsi="Monaco" w:cs="Courier New"/>
          <w:b/>
          <w:bCs/>
          <w:color w:val="AA22FF"/>
          <w:sz w:val="21"/>
          <w:szCs w:val="21"/>
        </w:rPr>
        <w:t>in</w:t>
      </w:r>
      <w:r w:rsidRPr="00D11D9B">
        <w:rPr>
          <w:rFonts w:ascii="Monaco" w:hAnsi="Monaco" w:cs="Courier New"/>
          <w:sz w:val="21"/>
          <w:szCs w:val="21"/>
        </w:rPr>
        <w:t xml:space="preserve"> </w:t>
      </w:r>
      <w:r w:rsidRPr="00D11D9B">
        <w:rPr>
          <w:rFonts w:ascii="Monaco" w:hAnsi="Monaco" w:cs="Courier New"/>
          <w:color w:val="008000"/>
          <w:sz w:val="21"/>
          <w:szCs w:val="21"/>
        </w:rPr>
        <w:t>enumerate</w:t>
      </w:r>
      <w:r w:rsidRPr="00D11D9B">
        <w:rPr>
          <w:rFonts w:ascii="Monaco" w:hAnsi="Monaco" w:cs="Courier New"/>
          <w:sz w:val="21"/>
          <w:szCs w:val="21"/>
        </w:rPr>
        <w:t>(itertools</w:t>
      </w:r>
      <w:r w:rsidRPr="00D11D9B">
        <w:rPr>
          <w:rFonts w:ascii="Monaco" w:hAnsi="Monaco" w:cs="Courier New"/>
          <w:color w:val="055BE0"/>
          <w:sz w:val="21"/>
          <w:szCs w:val="21"/>
        </w:rPr>
        <w:t>.</w:t>
      </w:r>
      <w:r w:rsidRPr="00D11D9B">
        <w:rPr>
          <w:rFonts w:ascii="Monaco" w:hAnsi="Monaco" w:cs="Courier New"/>
          <w:sz w:val="21"/>
          <w:szCs w:val="21"/>
        </w:rPr>
        <w:t>groupby(binary_mask</w:t>
      </w:r>
      <w:r w:rsidRPr="00D11D9B">
        <w:rPr>
          <w:rFonts w:ascii="Monaco" w:hAnsi="Monaco" w:cs="Courier New"/>
          <w:color w:val="055BE0"/>
          <w:sz w:val="21"/>
          <w:szCs w:val="21"/>
        </w:rPr>
        <w:t>.</w:t>
      </w:r>
      <w:r w:rsidRPr="00D11D9B">
        <w:rPr>
          <w:rFonts w:ascii="Monaco" w:hAnsi="Monaco" w:cs="Courier New"/>
          <w:sz w:val="21"/>
          <w:szCs w:val="21"/>
        </w:rPr>
        <w:t>ravel(order</w:t>
      </w:r>
      <w:r w:rsidRPr="00D11D9B">
        <w:rPr>
          <w:rFonts w:ascii="Monaco" w:hAnsi="Monaco" w:cs="Courier New"/>
          <w:color w:val="055BE0"/>
          <w:sz w:val="21"/>
          <w:szCs w:val="21"/>
        </w:rPr>
        <w:t>=</w:t>
      </w:r>
      <w:r w:rsidRPr="00D11D9B">
        <w:rPr>
          <w:rFonts w:ascii="Monaco" w:hAnsi="Monaco" w:cs="Courier New"/>
          <w:color w:val="BB2323"/>
          <w:sz w:val="21"/>
          <w:szCs w:val="21"/>
        </w:rPr>
        <w:t>'F'</w:t>
      </w:r>
      <w:r w:rsidRPr="00D11D9B">
        <w:rPr>
          <w:rFonts w:ascii="Monaco" w:hAnsi="Monaco" w:cs="Courier New"/>
          <w:sz w:val="21"/>
          <w:szCs w:val="21"/>
        </w:rPr>
        <w:t>))):</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w:t>
      </w:r>
      <w:r w:rsidRPr="00D11D9B">
        <w:rPr>
          <w:rFonts w:ascii="Monaco" w:hAnsi="Monaco" w:cs="Courier New"/>
          <w:color w:val="007B00"/>
          <w:sz w:val="21"/>
          <w:szCs w:val="21"/>
        </w:rPr>
        <w:t>if</w:t>
      </w:r>
      <w:r w:rsidRPr="00D11D9B">
        <w:rPr>
          <w:rFonts w:ascii="Monaco" w:hAnsi="Monaco" w:cs="Courier New"/>
          <w:sz w:val="21"/>
          <w:szCs w:val="21"/>
        </w:rPr>
        <w:t xml:space="preserve"> i </w:t>
      </w:r>
      <w:r w:rsidRPr="00D11D9B">
        <w:rPr>
          <w:rFonts w:ascii="Monaco" w:hAnsi="Monaco" w:cs="Courier New"/>
          <w:color w:val="055BE0"/>
          <w:sz w:val="21"/>
          <w:szCs w:val="21"/>
        </w:rPr>
        <w:t>==</w:t>
      </w:r>
      <w:r w:rsidRPr="00D11D9B">
        <w:rPr>
          <w:rFonts w:ascii="Monaco" w:hAnsi="Monaco" w:cs="Courier New"/>
          <w:sz w:val="21"/>
          <w:szCs w:val="21"/>
        </w:rPr>
        <w:t xml:space="preserve"> </w:t>
      </w:r>
      <w:r w:rsidRPr="00D11D9B">
        <w:rPr>
          <w:rFonts w:ascii="Monaco" w:hAnsi="Monaco" w:cs="Courier New"/>
          <w:color w:val="666666"/>
          <w:sz w:val="21"/>
          <w:szCs w:val="21"/>
        </w:rPr>
        <w:t>0</w:t>
      </w:r>
      <w:r w:rsidRPr="00D11D9B">
        <w:rPr>
          <w:rFonts w:ascii="Monaco" w:hAnsi="Monaco" w:cs="Courier New"/>
          <w:sz w:val="21"/>
          <w:szCs w:val="21"/>
        </w:rPr>
        <w:t xml:space="preserve"> </w:t>
      </w:r>
      <w:r w:rsidRPr="00D11D9B">
        <w:rPr>
          <w:rFonts w:ascii="Monaco" w:hAnsi="Monaco" w:cs="Courier New"/>
          <w:b/>
          <w:bCs/>
          <w:color w:val="AA22FF"/>
          <w:sz w:val="21"/>
          <w:szCs w:val="21"/>
        </w:rPr>
        <w:t>and</w:t>
      </w:r>
      <w:r w:rsidRPr="00D11D9B">
        <w:rPr>
          <w:rFonts w:ascii="Monaco" w:hAnsi="Monaco" w:cs="Courier New"/>
          <w:sz w:val="21"/>
          <w:szCs w:val="21"/>
        </w:rPr>
        <w:t xml:space="preserve"> value </w:t>
      </w:r>
      <w:r w:rsidRPr="00D11D9B">
        <w:rPr>
          <w:rFonts w:ascii="Monaco" w:hAnsi="Monaco" w:cs="Courier New"/>
          <w:color w:val="055BE0"/>
          <w:sz w:val="21"/>
          <w:szCs w:val="21"/>
        </w:rPr>
        <w:t>==</w:t>
      </w:r>
      <w:r w:rsidRPr="00D11D9B">
        <w:rPr>
          <w:rFonts w:ascii="Monaco" w:hAnsi="Monaco" w:cs="Courier New"/>
          <w:sz w:val="21"/>
          <w:szCs w:val="21"/>
        </w:rPr>
        <w:t xml:space="preserve"> </w:t>
      </w:r>
      <w:r w:rsidRPr="00D11D9B">
        <w:rPr>
          <w:rFonts w:ascii="Monaco" w:hAnsi="Monaco" w:cs="Courier New"/>
          <w:color w:val="666666"/>
          <w:sz w:val="21"/>
          <w:szCs w:val="21"/>
        </w:rPr>
        <w:t>1</w:t>
      </w:r>
      <w:r w:rsidRPr="00D11D9B">
        <w:rPr>
          <w:rFonts w:ascii="Monaco" w:hAnsi="Monaco" w:cs="Courier New"/>
          <w:sz w:val="21"/>
          <w:szCs w:val="21"/>
        </w:rPr>
        <w:t>:</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counts</w:t>
      </w:r>
      <w:r w:rsidRPr="00D11D9B">
        <w:rPr>
          <w:rFonts w:ascii="Monaco" w:hAnsi="Monaco" w:cs="Courier New"/>
          <w:color w:val="055BE0"/>
          <w:sz w:val="21"/>
          <w:szCs w:val="21"/>
        </w:rPr>
        <w:t>.</w:t>
      </w:r>
      <w:r w:rsidRPr="00D11D9B">
        <w:rPr>
          <w:rFonts w:ascii="Monaco" w:hAnsi="Monaco" w:cs="Courier New"/>
          <w:sz w:val="21"/>
          <w:szCs w:val="21"/>
        </w:rPr>
        <w:t>append(</w:t>
      </w:r>
      <w:r w:rsidRPr="00D11D9B">
        <w:rPr>
          <w:rFonts w:ascii="Monaco" w:hAnsi="Monaco" w:cs="Courier New"/>
          <w:color w:val="666666"/>
          <w:sz w:val="21"/>
          <w:szCs w:val="21"/>
        </w:rPr>
        <w:t>0</w:t>
      </w:r>
      <w:r w:rsidRPr="00D11D9B">
        <w:rPr>
          <w:rFonts w:ascii="Monaco" w:hAnsi="Monaco" w:cs="Courier New"/>
          <w:sz w:val="21"/>
          <w:szCs w:val="21"/>
        </w:rPr>
        <w:t>)</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counts</w:t>
      </w:r>
      <w:r w:rsidRPr="00D11D9B">
        <w:rPr>
          <w:rFonts w:ascii="Monaco" w:hAnsi="Monaco" w:cs="Courier New"/>
          <w:color w:val="055BE0"/>
          <w:sz w:val="21"/>
          <w:szCs w:val="21"/>
        </w:rPr>
        <w:t>.</w:t>
      </w:r>
      <w:r w:rsidRPr="00D11D9B">
        <w:rPr>
          <w:rFonts w:ascii="Monaco" w:hAnsi="Monaco" w:cs="Courier New"/>
          <w:sz w:val="21"/>
          <w:szCs w:val="21"/>
        </w:rPr>
        <w:t>append(</w:t>
      </w:r>
      <w:r w:rsidRPr="00D11D9B">
        <w:rPr>
          <w:rFonts w:ascii="Monaco" w:hAnsi="Monaco" w:cs="Courier New"/>
          <w:color w:val="008000"/>
          <w:sz w:val="21"/>
          <w:szCs w:val="21"/>
        </w:rPr>
        <w:t>len</w:t>
      </w:r>
      <w:r w:rsidRPr="00D11D9B">
        <w:rPr>
          <w:rFonts w:ascii="Monaco" w:hAnsi="Monaco" w:cs="Courier New"/>
          <w:sz w:val="21"/>
          <w:szCs w:val="21"/>
        </w:rPr>
        <w:t>(</w:t>
      </w:r>
      <w:r w:rsidRPr="00D11D9B">
        <w:rPr>
          <w:rFonts w:ascii="Monaco" w:hAnsi="Monaco" w:cs="Courier New"/>
          <w:color w:val="008000"/>
          <w:sz w:val="21"/>
          <w:szCs w:val="21"/>
        </w:rPr>
        <w:t>list</w:t>
      </w:r>
      <w:r w:rsidRPr="00D11D9B">
        <w:rPr>
          <w:rFonts w:ascii="Monaco" w:hAnsi="Monaco" w:cs="Courier New"/>
          <w:sz w:val="21"/>
          <w:szCs w:val="21"/>
        </w:rPr>
        <w:t>(elements)))</w:t>
      </w:r>
    </w:p>
    <w:p w:rsidR="00D11D9B" w:rsidRPr="00D11D9B" w:rsidRDefault="00D11D9B" w:rsidP="00D11D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D11D9B">
        <w:rPr>
          <w:rFonts w:ascii="Monaco" w:hAnsi="Monaco" w:cs="Courier New"/>
          <w:sz w:val="21"/>
          <w:szCs w:val="21"/>
        </w:rPr>
        <w:t xml:space="preserve">    </w:t>
      </w:r>
      <w:r w:rsidRPr="00D11D9B">
        <w:rPr>
          <w:rFonts w:ascii="Monaco" w:hAnsi="Monaco" w:cs="Courier New"/>
          <w:color w:val="007B00"/>
          <w:sz w:val="21"/>
          <w:szCs w:val="21"/>
        </w:rPr>
        <w:t>return</w:t>
      </w:r>
      <w:r w:rsidRPr="00D11D9B">
        <w:rPr>
          <w:rFonts w:ascii="Monaco" w:hAnsi="Monaco" w:cs="Courier New"/>
          <w:sz w:val="21"/>
          <w:szCs w:val="21"/>
        </w:rPr>
        <w:t xml:space="preserve"> rle</w:t>
      </w:r>
    </w:p>
    <w:p w:rsidR="00D11D9B" w:rsidRPr="00B4786C" w:rsidRDefault="00D11D9B" w:rsidP="00EF6DFB">
      <w:pPr>
        <w:pStyle w:val="NormalPACKT"/>
        <w:rPr>
          <w:rStyle w:val="normaltextrun"/>
          <w:rFonts w:ascii="Calibri" w:hAnsi="Calibri" w:cs="Calibri"/>
        </w:rPr>
      </w:pPr>
    </w:p>
    <w:p w:rsidR="00A43118" w:rsidRDefault="00B4786C" w:rsidP="00EF6DFB">
      <w:pPr>
        <w:pStyle w:val="NormalPACKT"/>
        <w:rPr>
          <w:rStyle w:val="normaltextrun"/>
          <w:rFonts w:ascii="Calibri" w:hAnsi="Calibri" w:cs="Calibri"/>
        </w:rPr>
      </w:pPr>
      <w:r>
        <w:rPr>
          <w:rStyle w:val="normaltextrun"/>
          <w:rFonts w:ascii="Calibri" w:hAnsi="Calibri" w:cs="Calibri"/>
        </w:rPr>
        <w:t>Finally, we combine the two in order to produce the COCO output:</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color w:val="007B00"/>
          <w:sz w:val="21"/>
          <w:szCs w:val="21"/>
        </w:rPr>
        <w:t>def</w:t>
      </w:r>
      <w:r w:rsidRPr="00B4786C">
        <w:rPr>
          <w:rFonts w:ascii="Monaco" w:hAnsi="Monaco" w:cs="Courier New"/>
          <w:sz w:val="21"/>
          <w:szCs w:val="21"/>
        </w:rPr>
        <w:t xml:space="preserve"> coco_structure(train_df):</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cat_ids </w:t>
      </w:r>
      <w:r w:rsidRPr="00B4786C">
        <w:rPr>
          <w:rFonts w:ascii="Monaco" w:hAnsi="Monaco" w:cs="Courier New"/>
          <w:color w:val="055BE0"/>
          <w:sz w:val="21"/>
          <w:szCs w:val="21"/>
        </w:rPr>
        <w:t>=</w:t>
      </w:r>
      <w:r w:rsidRPr="00B4786C">
        <w:rPr>
          <w:rFonts w:ascii="Monaco" w:hAnsi="Monaco" w:cs="Courier New"/>
          <w:sz w:val="21"/>
          <w:szCs w:val="21"/>
        </w:rPr>
        <w:t xml:space="preserve"> {name:</w:t>
      </w:r>
      <w:r w:rsidRPr="00B4786C">
        <w:rPr>
          <w:rFonts w:ascii="Monaco" w:hAnsi="Monaco" w:cs="Courier New"/>
          <w:color w:val="008000"/>
          <w:sz w:val="21"/>
          <w:szCs w:val="21"/>
        </w:rPr>
        <w:t>id</w:t>
      </w:r>
      <w:r w:rsidRPr="00B4786C">
        <w:rPr>
          <w:rFonts w:ascii="Monaco" w:hAnsi="Monaco" w:cs="Courier New"/>
          <w:color w:val="055BE0"/>
          <w:sz w:val="21"/>
          <w:szCs w:val="21"/>
        </w:rPr>
        <w:t>+</w:t>
      </w:r>
      <w:r w:rsidRPr="00B4786C">
        <w:rPr>
          <w:rFonts w:ascii="Monaco" w:hAnsi="Monaco" w:cs="Courier New"/>
          <w:color w:val="666666"/>
          <w:sz w:val="21"/>
          <w:szCs w:val="21"/>
        </w:rPr>
        <w:t>1</w:t>
      </w: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w:t>
      </w:r>
      <w:r w:rsidRPr="00B4786C">
        <w:rPr>
          <w:rFonts w:ascii="Monaco" w:hAnsi="Monaco" w:cs="Courier New"/>
          <w:color w:val="008000"/>
          <w:sz w:val="21"/>
          <w:szCs w:val="21"/>
        </w:rPr>
        <w:t>id</w:t>
      </w:r>
      <w:r w:rsidRPr="00B4786C">
        <w:rPr>
          <w:rFonts w:ascii="Monaco" w:hAnsi="Monaco" w:cs="Courier New"/>
          <w:sz w:val="21"/>
          <w:szCs w:val="21"/>
        </w:rPr>
        <w:t xml:space="preserve">, name </w:t>
      </w:r>
      <w:r w:rsidRPr="00B4786C">
        <w:rPr>
          <w:rFonts w:ascii="Monaco" w:hAnsi="Monaco" w:cs="Courier New"/>
          <w:b/>
          <w:bCs/>
          <w:color w:val="AA22FF"/>
          <w:sz w:val="21"/>
          <w:szCs w:val="21"/>
        </w:rPr>
        <w:t>in</w:t>
      </w:r>
      <w:r w:rsidRPr="00B4786C">
        <w:rPr>
          <w:rFonts w:ascii="Monaco" w:hAnsi="Monaco" w:cs="Courier New"/>
          <w:sz w:val="21"/>
          <w:szCs w:val="21"/>
        </w:rPr>
        <w:t xml:space="preserve"> </w:t>
      </w:r>
      <w:r w:rsidRPr="00B4786C">
        <w:rPr>
          <w:rFonts w:ascii="Monaco" w:hAnsi="Monaco" w:cs="Courier New"/>
          <w:color w:val="008000"/>
          <w:sz w:val="21"/>
          <w:szCs w:val="21"/>
        </w:rPr>
        <w:t>enumerate</w:t>
      </w:r>
      <w:r w:rsidRPr="00B4786C">
        <w:rPr>
          <w:rFonts w:ascii="Monaco" w:hAnsi="Monaco" w:cs="Courier New"/>
          <w:sz w:val="21"/>
          <w:szCs w:val="21"/>
        </w:rPr>
        <w:t>(train_df</w:t>
      </w:r>
      <w:r w:rsidRPr="00B4786C">
        <w:rPr>
          <w:rFonts w:ascii="Monaco" w:hAnsi="Monaco" w:cs="Courier New"/>
          <w:color w:val="055BE0"/>
          <w:sz w:val="21"/>
          <w:szCs w:val="21"/>
        </w:rPr>
        <w:t>.</w:t>
      </w:r>
      <w:r w:rsidRPr="00B4786C">
        <w:rPr>
          <w:rFonts w:ascii="Monaco" w:hAnsi="Monaco" w:cs="Courier New"/>
          <w:sz w:val="21"/>
          <w:szCs w:val="21"/>
        </w:rPr>
        <w:t>cell_type</w:t>
      </w:r>
      <w:r w:rsidRPr="00B4786C">
        <w:rPr>
          <w:rFonts w:ascii="Monaco" w:hAnsi="Monaco" w:cs="Courier New"/>
          <w:color w:val="055BE0"/>
          <w:sz w:val="21"/>
          <w:szCs w:val="21"/>
        </w:rPr>
        <w:t>.</w:t>
      </w:r>
      <w:r w:rsidRPr="00B4786C">
        <w:rPr>
          <w:rFonts w:ascii="Monaco" w:hAnsi="Monaco" w:cs="Courier New"/>
          <w:sz w:val="21"/>
          <w:szCs w:val="21"/>
        </w:rPr>
        <w:t xml:space="preserve">unique())}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cats </w:t>
      </w:r>
      <w:r w:rsidRPr="00B4786C">
        <w:rPr>
          <w:rFonts w:ascii="Monaco" w:hAnsi="Monaco" w:cs="Courier New"/>
          <w:color w:val="055BE0"/>
          <w:sz w:val="21"/>
          <w:szCs w:val="21"/>
        </w:rPr>
        <w:t>=</w:t>
      </w:r>
      <w:r w:rsidRPr="00B4786C">
        <w:rPr>
          <w:rFonts w:ascii="Monaco" w:hAnsi="Monaco" w:cs="Courier New"/>
          <w:sz w:val="21"/>
          <w:szCs w:val="21"/>
        </w:rPr>
        <w:t>[{</w:t>
      </w:r>
      <w:r w:rsidRPr="00B4786C">
        <w:rPr>
          <w:rFonts w:ascii="Monaco" w:hAnsi="Monaco" w:cs="Courier New"/>
          <w:color w:val="BB2323"/>
          <w:sz w:val="21"/>
          <w:szCs w:val="21"/>
        </w:rPr>
        <w:t>'name'</w:t>
      </w:r>
      <w:r w:rsidRPr="00B4786C">
        <w:rPr>
          <w:rFonts w:ascii="Monaco" w:hAnsi="Monaco" w:cs="Courier New"/>
          <w:sz w:val="21"/>
          <w:szCs w:val="21"/>
        </w:rPr>
        <w:t xml:space="preserve">:name, </w:t>
      </w:r>
      <w:r w:rsidRPr="00B4786C">
        <w:rPr>
          <w:rFonts w:ascii="Monaco" w:hAnsi="Monaco" w:cs="Courier New"/>
          <w:color w:val="BB2323"/>
          <w:sz w:val="21"/>
          <w:szCs w:val="21"/>
        </w:rPr>
        <w:t>'id'</w:t>
      </w:r>
      <w:r w:rsidRPr="00B4786C">
        <w:rPr>
          <w:rFonts w:ascii="Monaco" w:hAnsi="Monaco" w:cs="Courier New"/>
          <w:sz w:val="21"/>
          <w:szCs w:val="21"/>
        </w:rPr>
        <w:t>:</w:t>
      </w:r>
      <w:r w:rsidRPr="00B4786C">
        <w:rPr>
          <w:rFonts w:ascii="Monaco" w:hAnsi="Monaco" w:cs="Courier New"/>
          <w:color w:val="008000"/>
          <w:sz w:val="21"/>
          <w:szCs w:val="21"/>
        </w:rPr>
        <w:t>id</w:t>
      </w: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name,</w:t>
      </w:r>
      <w:r w:rsidRPr="00B4786C">
        <w:rPr>
          <w:rFonts w:ascii="Monaco" w:hAnsi="Monaco" w:cs="Courier New"/>
          <w:color w:val="008000"/>
          <w:sz w:val="21"/>
          <w:szCs w:val="21"/>
        </w:rPr>
        <w:t>id</w:t>
      </w:r>
      <w:r w:rsidRPr="00B4786C">
        <w:rPr>
          <w:rFonts w:ascii="Monaco" w:hAnsi="Monaco" w:cs="Courier New"/>
          <w:sz w:val="21"/>
          <w:szCs w:val="21"/>
        </w:rPr>
        <w:t xml:space="preserve"> </w:t>
      </w:r>
      <w:r w:rsidRPr="00B4786C">
        <w:rPr>
          <w:rFonts w:ascii="Monaco" w:hAnsi="Monaco" w:cs="Courier New"/>
          <w:b/>
          <w:bCs/>
          <w:color w:val="AA22FF"/>
          <w:sz w:val="21"/>
          <w:szCs w:val="21"/>
        </w:rPr>
        <w:t>in</w:t>
      </w:r>
      <w:r w:rsidRPr="00B4786C">
        <w:rPr>
          <w:rFonts w:ascii="Monaco" w:hAnsi="Monaco" w:cs="Courier New"/>
          <w:sz w:val="21"/>
          <w:szCs w:val="21"/>
        </w:rPr>
        <w:t xml:space="preserve"> cat_ids</w:t>
      </w:r>
      <w:r w:rsidRPr="00B4786C">
        <w:rPr>
          <w:rFonts w:ascii="Monaco" w:hAnsi="Monaco" w:cs="Courier New"/>
          <w:color w:val="055BE0"/>
          <w:sz w:val="21"/>
          <w:szCs w:val="21"/>
        </w:rPr>
        <w:t>.</w:t>
      </w:r>
      <w:r w:rsidRPr="00B4786C">
        <w:rPr>
          <w:rFonts w:ascii="Monaco" w:hAnsi="Monaco" w:cs="Courier New"/>
          <w:sz w:val="21"/>
          <w:szCs w:val="21"/>
        </w:rPr>
        <w:t>items()]</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images </w:t>
      </w:r>
      <w:r w:rsidRPr="00B4786C">
        <w:rPr>
          <w:rFonts w:ascii="Monaco" w:hAnsi="Monaco" w:cs="Courier New"/>
          <w:color w:val="055BE0"/>
          <w:sz w:val="21"/>
          <w:szCs w:val="21"/>
        </w:rPr>
        <w:t>=</w:t>
      </w:r>
      <w:r w:rsidRPr="00B4786C">
        <w:rPr>
          <w:rFonts w:ascii="Monaco" w:hAnsi="Monaco" w:cs="Courier New"/>
          <w:sz w:val="21"/>
          <w:szCs w:val="21"/>
        </w:rPr>
        <w:t xml:space="preserve"> [{</w:t>
      </w:r>
      <w:r w:rsidRPr="00B4786C">
        <w:rPr>
          <w:rFonts w:ascii="Monaco" w:hAnsi="Monaco" w:cs="Courier New"/>
          <w:color w:val="BB2323"/>
          <w:sz w:val="21"/>
          <w:szCs w:val="21"/>
        </w:rPr>
        <w:t>'id'</w:t>
      </w:r>
      <w:r w:rsidRPr="00B4786C">
        <w:rPr>
          <w:rFonts w:ascii="Monaco" w:hAnsi="Monaco" w:cs="Courier New"/>
          <w:sz w:val="21"/>
          <w:szCs w:val="21"/>
        </w:rPr>
        <w:t>:</w:t>
      </w:r>
      <w:r w:rsidRPr="00B4786C">
        <w:rPr>
          <w:rFonts w:ascii="Monaco" w:hAnsi="Monaco" w:cs="Courier New"/>
          <w:color w:val="008000"/>
          <w:sz w:val="21"/>
          <w:szCs w:val="21"/>
        </w:rPr>
        <w:t>id</w:t>
      </w:r>
      <w:r w:rsidRPr="00B4786C">
        <w:rPr>
          <w:rFonts w:ascii="Monaco" w:hAnsi="Monaco" w:cs="Courier New"/>
          <w:sz w:val="21"/>
          <w:szCs w:val="21"/>
        </w:rPr>
        <w:t xml:space="preserve">, </w:t>
      </w:r>
      <w:r w:rsidRPr="00B4786C">
        <w:rPr>
          <w:rFonts w:ascii="Monaco" w:hAnsi="Monaco" w:cs="Courier New"/>
          <w:color w:val="BB2323"/>
          <w:sz w:val="21"/>
          <w:szCs w:val="21"/>
        </w:rPr>
        <w:t>'width'</w:t>
      </w:r>
      <w:r w:rsidRPr="00B4786C">
        <w:rPr>
          <w:rFonts w:ascii="Monaco" w:hAnsi="Monaco" w:cs="Courier New"/>
          <w:sz w:val="21"/>
          <w:szCs w:val="21"/>
        </w:rPr>
        <w:t>:row</w:t>
      </w:r>
      <w:r w:rsidRPr="00B4786C">
        <w:rPr>
          <w:rFonts w:ascii="Monaco" w:hAnsi="Monaco" w:cs="Courier New"/>
          <w:color w:val="055BE0"/>
          <w:sz w:val="21"/>
          <w:szCs w:val="21"/>
        </w:rPr>
        <w:t>.</w:t>
      </w:r>
      <w:r w:rsidRPr="00B4786C">
        <w:rPr>
          <w:rFonts w:ascii="Monaco" w:hAnsi="Monaco" w:cs="Courier New"/>
          <w:sz w:val="21"/>
          <w:szCs w:val="21"/>
        </w:rPr>
        <w:t xml:space="preserve">width, </w:t>
      </w:r>
      <w:r w:rsidRPr="00B4786C">
        <w:rPr>
          <w:rFonts w:ascii="Monaco" w:hAnsi="Monaco" w:cs="Courier New"/>
          <w:color w:val="BB2323"/>
          <w:sz w:val="21"/>
          <w:szCs w:val="21"/>
        </w:rPr>
        <w:t>'height'</w:t>
      </w:r>
      <w:r w:rsidRPr="00B4786C">
        <w:rPr>
          <w:rFonts w:ascii="Monaco" w:hAnsi="Monaco" w:cs="Courier New"/>
          <w:sz w:val="21"/>
          <w:szCs w:val="21"/>
        </w:rPr>
        <w:t>:row</w:t>
      </w:r>
      <w:r w:rsidRPr="00B4786C">
        <w:rPr>
          <w:rFonts w:ascii="Monaco" w:hAnsi="Monaco" w:cs="Courier New"/>
          <w:color w:val="055BE0"/>
          <w:sz w:val="21"/>
          <w:szCs w:val="21"/>
        </w:rPr>
        <w:t>.</w:t>
      </w:r>
      <w:r w:rsidRPr="00B4786C">
        <w:rPr>
          <w:rFonts w:ascii="Monaco" w:hAnsi="Monaco" w:cs="Courier New"/>
          <w:sz w:val="21"/>
          <w:szCs w:val="21"/>
        </w:rPr>
        <w:t xml:space="preserve">height, </w:t>
      </w:r>
      <w:r w:rsidRPr="00B4786C">
        <w:rPr>
          <w:rFonts w:ascii="Monaco" w:hAnsi="Monaco" w:cs="Courier New"/>
          <w:color w:val="BB2323"/>
          <w:sz w:val="21"/>
          <w:szCs w:val="21"/>
        </w:rPr>
        <w:t>'file_name'</w:t>
      </w:r>
      <w:r w:rsidRPr="00B4786C">
        <w:rPr>
          <w:rFonts w:ascii="Monaco" w:hAnsi="Monaco" w:cs="Courier New"/>
          <w:sz w:val="21"/>
          <w:szCs w:val="21"/>
        </w:rPr>
        <w:t>:</w:t>
      </w:r>
      <w:r w:rsidRPr="00B4786C">
        <w:rPr>
          <w:rFonts w:ascii="Monaco" w:hAnsi="Monaco" w:cs="Courier New"/>
          <w:color w:val="BA2121"/>
          <w:sz w:val="21"/>
          <w:szCs w:val="21"/>
        </w:rPr>
        <w:t>f</w:t>
      </w:r>
      <w:r w:rsidRPr="00B4786C">
        <w:rPr>
          <w:rFonts w:ascii="Monaco" w:hAnsi="Monaco" w:cs="Courier New"/>
          <w:color w:val="BB2323"/>
          <w:sz w:val="21"/>
          <w:szCs w:val="21"/>
        </w:rPr>
        <w:t>'train/</w:t>
      </w:r>
      <w:r w:rsidRPr="00B4786C">
        <w:rPr>
          <w:rFonts w:ascii="Monaco" w:hAnsi="Monaco" w:cs="Courier New"/>
          <w:b/>
          <w:bCs/>
          <w:color w:val="BB6688"/>
          <w:sz w:val="21"/>
          <w:szCs w:val="21"/>
        </w:rPr>
        <w:t>{</w:t>
      </w:r>
      <w:r w:rsidRPr="00B4786C">
        <w:rPr>
          <w:rFonts w:ascii="Monaco" w:hAnsi="Monaco" w:cs="Courier New"/>
          <w:color w:val="008000"/>
          <w:sz w:val="21"/>
          <w:szCs w:val="21"/>
        </w:rPr>
        <w:t>id</w:t>
      </w:r>
      <w:r w:rsidRPr="00B4786C">
        <w:rPr>
          <w:rFonts w:ascii="Monaco" w:hAnsi="Monaco" w:cs="Courier New"/>
          <w:b/>
          <w:bCs/>
          <w:color w:val="BB6688"/>
          <w:sz w:val="21"/>
          <w:szCs w:val="21"/>
        </w:rPr>
        <w:t>}</w:t>
      </w:r>
      <w:r w:rsidRPr="00B4786C">
        <w:rPr>
          <w:rFonts w:ascii="Monaco" w:hAnsi="Monaco" w:cs="Courier New"/>
          <w:color w:val="BB2323"/>
          <w:sz w:val="21"/>
          <w:szCs w:val="21"/>
        </w:rPr>
        <w:t>.png'</w:t>
      </w: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w:t>
      </w:r>
      <w:r w:rsidRPr="00B4786C">
        <w:rPr>
          <w:rFonts w:ascii="Monaco" w:hAnsi="Monaco" w:cs="Courier New"/>
          <w:color w:val="008000"/>
          <w:sz w:val="21"/>
          <w:szCs w:val="21"/>
        </w:rPr>
        <w:t>id</w:t>
      </w:r>
      <w:r w:rsidRPr="00B4786C">
        <w:rPr>
          <w:rFonts w:ascii="Monaco" w:hAnsi="Monaco" w:cs="Courier New"/>
          <w:sz w:val="21"/>
          <w:szCs w:val="21"/>
        </w:rPr>
        <w:t xml:space="preserve">,row </w:t>
      </w:r>
      <w:r w:rsidRPr="00B4786C">
        <w:rPr>
          <w:rFonts w:ascii="Monaco" w:hAnsi="Monaco" w:cs="Courier New"/>
          <w:b/>
          <w:bCs/>
          <w:color w:val="AA22FF"/>
          <w:sz w:val="21"/>
          <w:szCs w:val="21"/>
        </w:rPr>
        <w:t>in</w:t>
      </w:r>
      <w:r w:rsidRPr="00B4786C">
        <w:rPr>
          <w:rFonts w:ascii="Monaco" w:hAnsi="Monaco" w:cs="Courier New"/>
          <w:sz w:val="21"/>
          <w:szCs w:val="21"/>
        </w:rPr>
        <w:t xml:space="preserve"> train_df</w:t>
      </w:r>
      <w:r w:rsidRPr="00B4786C">
        <w:rPr>
          <w:rFonts w:ascii="Monaco" w:hAnsi="Monaco" w:cs="Courier New"/>
          <w:color w:val="055BE0"/>
          <w:sz w:val="21"/>
          <w:szCs w:val="21"/>
        </w:rPr>
        <w:t>.</w:t>
      </w:r>
      <w:r w:rsidRPr="00B4786C">
        <w:rPr>
          <w:rFonts w:ascii="Monaco" w:hAnsi="Monaco" w:cs="Courier New"/>
          <w:sz w:val="21"/>
          <w:szCs w:val="21"/>
        </w:rPr>
        <w:t>groupby(</w:t>
      </w:r>
      <w:r w:rsidRPr="00B4786C">
        <w:rPr>
          <w:rFonts w:ascii="Monaco" w:hAnsi="Monaco" w:cs="Courier New"/>
          <w:color w:val="BB2323"/>
          <w:sz w:val="21"/>
          <w:szCs w:val="21"/>
        </w:rPr>
        <w:t>'id'</w:t>
      </w:r>
      <w:r w:rsidRPr="00B4786C">
        <w:rPr>
          <w:rFonts w:ascii="Monaco" w:hAnsi="Monaco" w:cs="Courier New"/>
          <w:sz w:val="21"/>
          <w:szCs w:val="21"/>
        </w:rPr>
        <w:t>)</w:t>
      </w:r>
      <w:r w:rsidRPr="00B4786C">
        <w:rPr>
          <w:rFonts w:ascii="Monaco" w:hAnsi="Monaco" w:cs="Courier New"/>
          <w:color w:val="055BE0"/>
          <w:sz w:val="21"/>
          <w:szCs w:val="21"/>
        </w:rPr>
        <w:t>.</w:t>
      </w:r>
      <w:r w:rsidRPr="00B4786C">
        <w:rPr>
          <w:rFonts w:ascii="Monaco" w:hAnsi="Monaco" w:cs="Courier New"/>
          <w:sz w:val="21"/>
          <w:szCs w:val="21"/>
        </w:rPr>
        <w:t>agg(</w:t>
      </w:r>
      <w:r w:rsidRPr="00B4786C">
        <w:rPr>
          <w:rFonts w:ascii="Monaco" w:hAnsi="Monaco" w:cs="Courier New"/>
          <w:color w:val="BB2323"/>
          <w:sz w:val="21"/>
          <w:szCs w:val="21"/>
        </w:rPr>
        <w:t>'first'</w:t>
      </w:r>
      <w:r w:rsidRPr="00B4786C">
        <w:rPr>
          <w:rFonts w:ascii="Monaco" w:hAnsi="Monaco" w:cs="Courier New"/>
          <w:sz w:val="21"/>
          <w:szCs w:val="21"/>
        </w:rPr>
        <w:t>)</w:t>
      </w:r>
      <w:r w:rsidRPr="00B4786C">
        <w:rPr>
          <w:rFonts w:ascii="Monaco" w:hAnsi="Monaco" w:cs="Courier New"/>
          <w:color w:val="055BE0"/>
          <w:sz w:val="21"/>
          <w:szCs w:val="21"/>
        </w:rPr>
        <w:t>.</w:t>
      </w:r>
      <w:r w:rsidRPr="00B4786C">
        <w:rPr>
          <w:rFonts w:ascii="Monaco" w:hAnsi="Monaco" w:cs="Courier New"/>
          <w:sz w:val="21"/>
          <w:szCs w:val="21"/>
        </w:rPr>
        <w:t>iterrows()]</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annotations</w:t>
      </w:r>
      <w:r w:rsidRPr="00B4786C">
        <w:rPr>
          <w:rFonts w:ascii="Monaco" w:hAnsi="Monaco" w:cs="Courier New"/>
          <w:color w:val="055BE0"/>
          <w:sz w:val="21"/>
          <w:szCs w:val="21"/>
        </w:rPr>
        <w:t>=</w:t>
      </w:r>
      <w:r w:rsidRPr="00B4786C">
        <w:rPr>
          <w:rFonts w:ascii="Monaco" w:hAnsi="Monaco" w:cs="Courier New"/>
          <w:sz w:val="21"/>
          <w:szCs w:val="21"/>
        </w:rPr>
        <w:t>[]</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007B00"/>
          <w:sz w:val="21"/>
          <w:szCs w:val="21"/>
        </w:rPr>
        <w:t>for</w:t>
      </w:r>
      <w:r w:rsidRPr="00B4786C">
        <w:rPr>
          <w:rFonts w:ascii="Monaco" w:hAnsi="Monaco" w:cs="Courier New"/>
          <w:sz w:val="21"/>
          <w:szCs w:val="21"/>
        </w:rPr>
        <w:t xml:space="preserve"> idx, row </w:t>
      </w:r>
      <w:r w:rsidRPr="00B4786C">
        <w:rPr>
          <w:rFonts w:ascii="Monaco" w:hAnsi="Monaco" w:cs="Courier New"/>
          <w:b/>
          <w:bCs/>
          <w:color w:val="AA22FF"/>
          <w:sz w:val="21"/>
          <w:szCs w:val="21"/>
        </w:rPr>
        <w:t>in</w:t>
      </w:r>
      <w:r w:rsidRPr="00B4786C">
        <w:rPr>
          <w:rFonts w:ascii="Monaco" w:hAnsi="Monaco" w:cs="Courier New"/>
          <w:sz w:val="21"/>
          <w:szCs w:val="21"/>
        </w:rPr>
        <w:t xml:space="preserve"> tqdm(train_df</w:t>
      </w:r>
      <w:r w:rsidRPr="00B4786C">
        <w:rPr>
          <w:rFonts w:ascii="Monaco" w:hAnsi="Monaco" w:cs="Courier New"/>
          <w:color w:val="055BE0"/>
          <w:sz w:val="21"/>
          <w:szCs w:val="21"/>
        </w:rPr>
        <w:t>.</w:t>
      </w:r>
      <w:r w:rsidRPr="00B4786C">
        <w:rPr>
          <w:rFonts w:ascii="Monaco" w:hAnsi="Monaco" w:cs="Courier New"/>
          <w:sz w:val="21"/>
          <w:szCs w:val="21"/>
        </w:rPr>
        <w:t>iterrows()):</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mk </w:t>
      </w:r>
      <w:r w:rsidRPr="00B4786C">
        <w:rPr>
          <w:rFonts w:ascii="Monaco" w:hAnsi="Monaco" w:cs="Courier New"/>
          <w:color w:val="055BE0"/>
          <w:sz w:val="21"/>
          <w:szCs w:val="21"/>
        </w:rPr>
        <w:t>=</w:t>
      </w:r>
      <w:r w:rsidRPr="00B4786C">
        <w:rPr>
          <w:rFonts w:ascii="Monaco" w:hAnsi="Monaco" w:cs="Courier New"/>
          <w:sz w:val="21"/>
          <w:szCs w:val="21"/>
        </w:rPr>
        <w:t xml:space="preserve"> rle_decode(row</w:t>
      </w:r>
      <w:r w:rsidRPr="00B4786C">
        <w:rPr>
          <w:rFonts w:ascii="Monaco" w:hAnsi="Monaco" w:cs="Courier New"/>
          <w:color w:val="055BE0"/>
          <w:sz w:val="21"/>
          <w:szCs w:val="21"/>
        </w:rPr>
        <w:t>.</w:t>
      </w:r>
      <w:r w:rsidRPr="00B4786C">
        <w:rPr>
          <w:rFonts w:ascii="Monaco" w:hAnsi="Monaco" w:cs="Courier New"/>
          <w:sz w:val="21"/>
          <w:szCs w:val="21"/>
        </w:rPr>
        <w:t>annotation, (row</w:t>
      </w:r>
      <w:r w:rsidRPr="00B4786C">
        <w:rPr>
          <w:rFonts w:ascii="Monaco" w:hAnsi="Monaco" w:cs="Courier New"/>
          <w:color w:val="055BE0"/>
          <w:sz w:val="21"/>
          <w:szCs w:val="21"/>
        </w:rPr>
        <w:t>.</w:t>
      </w:r>
      <w:r w:rsidRPr="00B4786C">
        <w:rPr>
          <w:rFonts w:ascii="Monaco" w:hAnsi="Monaco" w:cs="Courier New"/>
          <w:sz w:val="21"/>
          <w:szCs w:val="21"/>
        </w:rPr>
        <w:t>height, row</w:t>
      </w:r>
      <w:r w:rsidRPr="00B4786C">
        <w:rPr>
          <w:rFonts w:ascii="Monaco" w:hAnsi="Monaco" w:cs="Courier New"/>
          <w:color w:val="055BE0"/>
          <w:sz w:val="21"/>
          <w:szCs w:val="21"/>
        </w:rPr>
        <w:t>.</w:t>
      </w:r>
      <w:r w:rsidRPr="00B4786C">
        <w:rPr>
          <w:rFonts w:ascii="Monaco" w:hAnsi="Monaco" w:cs="Courier New"/>
          <w:sz w:val="21"/>
          <w:szCs w:val="21"/>
        </w:rPr>
        <w:t>width))</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ys, xs </w:t>
      </w:r>
      <w:r w:rsidRPr="00B4786C">
        <w:rPr>
          <w:rFonts w:ascii="Monaco" w:hAnsi="Monaco" w:cs="Courier New"/>
          <w:color w:val="055BE0"/>
          <w:sz w:val="21"/>
          <w:szCs w:val="21"/>
        </w:rPr>
        <w:t>=</w:t>
      </w:r>
      <w:r w:rsidRPr="00B4786C">
        <w:rPr>
          <w:rFonts w:ascii="Monaco" w:hAnsi="Monaco" w:cs="Courier New"/>
          <w:sz w:val="21"/>
          <w:szCs w:val="21"/>
        </w:rPr>
        <w:t xml:space="preserve"> np</w:t>
      </w:r>
      <w:r w:rsidRPr="00B4786C">
        <w:rPr>
          <w:rFonts w:ascii="Monaco" w:hAnsi="Monaco" w:cs="Courier New"/>
          <w:color w:val="055BE0"/>
          <w:sz w:val="21"/>
          <w:szCs w:val="21"/>
        </w:rPr>
        <w:t>.</w:t>
      </w:r>
      <w:r w:rsidRPr="00B4786C">
        <w:rPr>
          <w:rFonts w:ascii="Monaco" w:hAnsi="Monaco" w:cs="Courier New"/>
          <w:sz w:val="21"/>
          <w:szCs w:val="21"/>
        </w:rPr>
        <w:t>where(mk)</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x1, x2 </w:t>
      </w:r>
      <w:r w:rsidRPr="00B4786C">
        <w:rPr>
          <w:rFonts w:ascii="Monaco" w:hAnsi="Monaco" w:cs="Courier New"/>
          <w:color w:val="055BE0"/>
          <w:sz w:val="21"/>
          <w:szCs w:val="21"/>
        </w:rPr>
        <w:t>=</w:t>
      </w:r>
      <w:r w:rsidRPr="00B4786C">
        <w:rPr>
          <w:rFonts w:ascii="Monaco" w:hAnsi="Monaco" w:cs="Courier New"/>
          <w:sz w:val="21"/>
          <w:szCs w:val="21"/>
        </w:rPr>
        <w:t xml:space="preserve"> </w:t>
      </w:r>
      <w:r w:rsidRPr="00B4786C">
        <w:rPr>
          <w:rFonts w:ascii="Monaco" w:hAnsi="Monaco" w:cs="Courier New"/>
          <w:color w:val="008000"/>
          <w:sz w:val="21"/>
          <w:szCs w:val="21"/>
        </w:rPr>
        <w:t>min</w:t>
      </w:r>
      <w:r w:rsidRPr="00B4786C">
        <w:rPr>
          <w:rFonts w:ascii="Monaco" w:hAnsi="Monaco" w:cs="Courier New"/>
          <w:sz w:val="21"/>
          <w:szCs w:val="21"/>
        </w:rPr>
        <w:t xml:space="preserve">(xs), </w:t>
      </w:r>
      <w:r w:rsidRPr="00B4786C">
        <w:rPr>
          <w:rFonts w:ascii="Monaco" w:hAnsi="Monaco" w:cs="Courier New"/>
          <w:color w:val="008000"/>
          <w:sz w:val="21"/>
          <w:szCs w:val="21"/>
        </w:rPr>
        <w:t>max</w:t>
      </w:r>
      <w:r w:rsidRPr="00B4786C">
        <w:rPr>
          <w:rFonts w:ascii="Monaco" w:hAnsi="Monaco" w:cs="Courier New"/>
          <w:sz w:val="21"/>
          <w:szCs w:val="21"/>
        </w:rPr>
        <w:t>(xs)</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y1, y2 </w:t>
      </w:r>
      <w:r w:rsidRPr="00B4786C">
        <w:rPr>
          <w:rFonts w:ascii="Monaco" w:hAnsi="Monaco" w:cs="Courier New"/>
          <w:color w:val="055BE0"/>
          <w:sz w:val="21"/>
          <w:szCs w:val="21"/>
        </w:rPr>
        <w:t>=</w:t>
      </w:r>
      <w:r w:rsidRPr="00B4786C">
        <w:rPr>
          <w:rFonts w:ascii="Monaco" w:hAnsi="Monaco" w:cs="Courier New"/>
          <w:sz w:val="21"/>
          <w:szCs w:val="21"/>
        </w:rPr>
        <w:t xml:space="preserve"> </w:t>
      </w:r>
      <w:r w:rsidRPr="00B4786C">
        <w:rPr>
          <w:rFonts w:ascii="Monaco" w:hAnsi="Monaco" w:cs="Courier New"/>
          <w:color w:val="008000"/>
          <w:sz w:val="21"/>
          <w:szCs w:val="21"/>
        </w:rPr>
        <w:t>min</w:t>
      </w:r>
      <w:r w:rsidRPr="00B4786C">
        <w:rPr>
          <w:rFonts w:ascii="Monaco" w:hAnsi="Monaco" w:cs="Courier New"/>
          <w:sz w:val="21"/>
          <w:szCs w:val="21"/>
        </w:rPr>
        <w:t xml:space="preserve">(ys), </w:t>
      </w:r>
      <w:r w:rsidRPr="00B4786C">
        <w:rPr>
          <w:rFonts w:ascii="Monaco" w:hAnsi="Monaco" w:cs="Courier New"/>
          <w:color w:val="008000"/>
          <w:sz w:val="21"/>
          <w:szCs w:val="21"/>
        </w:rPr>
        <w:t>max</w:t>
      </w:r>
      <w:r w:rsidRPr="00B4786C">
        <w:rPr>
          <w:rFonts w:ascii="Monaco" w:hAnsi="Monaco" w:cs="Courier New"/>
          <w:sz w:val="21"/>
          <w:szCs w:val="21"/>
        </w:rPr>
        <w:t>(ys)</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enc </w:t>
      </w:r>
      <w:r w:rsidRPr="00B4786C">
        <w:rPr>
          <w:rFonts w:ascii="Monaco" w:hAnsi="Monaco" w:cs="Courier New"/>
          <w:color w:val="055BE0"/>
          <w:sz w:val="21"/>
          <w:szCs w:val="21"/>
        </w:rPr>
        <w:t>=</w:t>
      </w:r>
      <w:r w:rsidRPr="00B4786C">
        <w:rPr>
          <w:rFonts w:ascii="Monaco" w:hAnsi="Monaco" w:cs="Courier New"/>
          <w:sz w:val="21"/>
          <w:szCs w:val="21"/>
        </w:rPr>
        <w:t>binary_mask_to_rle(mk)</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seg </w:t>
      </w:r>
      <w:r w:rsidRPr="00B4786C">
        <w:rPr>
          <w:rFonts w:ascii="Monaco" w:hAnsi="Monaco" w:cs="Courier New"/>
          <w:color w:val="055BE0"/>
          <w:sz w:val="21"/>
          <w:szCs w:val="21"/>
        </w:rPr>
        <w:t>=</w:t>
      </w:r>
      <w:r w:rsidRPr="00B4786C">
        <w:rPr>
          <w:rFonts w:ascii="Monaco" w:hAnsi="Monaco" w:cs="Courier New"/>
          <w:sz w:val="21"/>
          <w:szCs w:val="21"/>
        </w:rPr>
        <w:t xml:space="preserve">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'segmentation'</w:t>
      </w:r>
      <w:r w:rsidRPr="00B4786C">
        <w:rPr>
          <w:rFonts w:ascii="Monaco" w:hAnsi="Monaco" w:cs="Courier New"/>
          <w:sz w:val="21"/>
          <w:szCs w:val="21"/>
        </w:rPr>
        <w:t xml:space="preserve">:enc,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'bbox'</w:t>
      </w:r>
      <w:r w:rsidRPr="00B4786C">
        <w:rPr>
          <w:rFonts w:ascii="Monaco" w:hAnsi="Monaco" w:cs="Courier New"/>
          <w:sz w:val="21"/>
          <w:szCs w:val="21"/>
        </w:rPr>
        <w:t>: [</w:t>
      </w:r>
      <w:r w:rsidRPr="00B4786C">
        <w:rPr>
          <w:rFonts w:ascii="Monaco" w:hAnsi="Monaco" w:cs="Courier New"/>
          <w:color w:val="008000"/>
          <w:sz w:val="21"/>
          <w:szCs w:val="21"/>
        </w:rPr>
        <w:t>int</w:t>
      </w:r>
      <w:r w:rsidRPr="00B4786C">
        <w:rPr>
          <w:rFonts w:ascii="Monaco" w:hAnsi="Monaco" w:cs="Courier New"/>
          <w:sz w:val="21"/>
          <w:szCs w:val="21"/>
        </w:rPr>
        <w:t xml:space="preserve">(x1), </w:t>
      </w:r>
      <w:r w:rsidRPr="00B4786C">
        <w:rPr>
          <w:rFonts w:ascii="Monaco" w:hAnsi="Monaco" w:cs="Courier New"/>
          <w:color w:val="008000"/>
          <w:sz w:val="21"/>
          <w:szCs w:val="21"/>
        </w:rPr>
        <w:t>int</w:t>
      </w:r>
      <w:r w:rsidRPr="00B4786C">
        <w:rPr>
          <w:rFonts w:ascii="Monaco" w:hAnsi="Monaco" w:cs="Courier New"/>
          <w:sz w:val="21"/>
          <w:szCs w:val="21"/>
        </w:rPr>
        <w:t xml:space="preserve">(y1), </w:t>
      </w:r>
      <w:r w:rsidRPr="00B4786C">
        <w:rPr>
          <w:rFonts w:ascii="Monaco" w:hAnsi="Monaco" w:cs="Courier New"/>
          <w:color w:val="008000"/>
          <w:sz w:val="21"/>
          <w:szCs w:val="21"/>
        </w:rPr>
        <w:t>int</w:t>
      </w:r>
      <w:r w:rsidRPr="00B4786C">
        <w:rPr>
          <w:rFonts w:ascii="Monaco" w:hAnsi="Monaco" w:cs="Courier New"/>
          <w:sz w:val="21"/>
          <w:szCs w:val="21"/>
        </w:rPr>
        <w:t>(x2</w:t>
      </w:r>
      <w:r w:rsidRPr="00B4786C">
        <w:rPr>
          <w:rFonts w:ascii="Monaco" w:hAnsi="Monaco" w:cs="Courier New"/>
          <w:color w:val="055BE0"/>
          <w:sz w:val="21"/>
          <w:szCs w:val="21"/>
        </w:rPr>
        <w:t>-</w:t>
      </w:r>
      <w:r w:rsidRPr="00B4786C">
        <w:rPr>
          <w:rFonts w:ascii="Monaco" w:hAnsi="Monaco" w:cs="Courier New"/>
          <w:sz w:val="21"/>
          <w:szCs w:val="21"/>
        </w:rPr>
        <w:t>x1</w:t>
      </w:r>
      <w:r w:rsidRPr="00B4786C">
        <w:rPr>
          <w:rFonts w:ascii="Monaco" w:hAnsi="Monaco" w:cs="Courier New"/>
          <w:color w:val="055BE0"/>
          <w:sz w:val="21"/>
          <w:szCs w:val="21"/>
        </w:rPr>
        <w:t>+</w:t>
      </w:r>
      <w:r w:rsidRPr="00B4786C">
        <w:rPr>
          <w:rFonts w:ascii="Monaco" w:hAnsi="Monaco" w:cs="Courier New"/>
          <w:color w:val="666666"/>
          <w:sz w:val="21"/>
          <w:szCs w:val="21"/>
        </w:rPr>
        <w:t>1</w:t>
      </w:r>
      <w:r w:rsidRPr="00B4786C">
        <w:rPr>
          <w:rFonts w:ascii="Monaco" w:hAnsi="Monaco" w:cs="Courier New"/>
          <w:sz w:val="21"/>
          <w:szCs w:val="21"/>
        </w:rPr>
        <w:t xml:space="preserve">), </w:t>
      </w:r>
      <w:r w:rsidRPr="00B4786C">
        <w:rPr>
          <w:rFonts w:ascii="Monaco" w:hAnsi="Monaco" w:cs="Courier New"/>
          <w:color w:val="008000"/>
          <w:sz w:val="21"/>
          <w:szCs w:val="21"/>
        </w:rPr>
        <w:t>int</w:t>
      </w:r>
      <w:r w:rsidRPr="00B4786C">
        <w:rPr>
          <w:rFonts w:ascii="Monaco" w:hAnsi="Monaco" w:cs="Courier New"/>
          <w:sz w:val="21"/>
          <w:szCs w:val="21"/>
        </w:rPr>
        <w:t>(y2</w:t>
      </w:r>
      <w:r w:rsidRPr="00B4786C">
        <w:rPr>
          <w:rFonts w:ascii="Monaco" w:hAnsi="Monaco" w:cs="Courier New"/>
          <w:color w:val="055BE0"/>
          <w:sz w:val="21"/>
          <w:szCs w:val="21"/>
        </w:rPr>
        <w:t>-</w:t>
      </w:r>
      <w:r w:rsidRPr="00B4786C">
        <w:rPr>
          <w:rFonts w:ascii="Monaco" w:hAnsi="Monaco" w:cs="Courier New"/>
          <w:sz w:val="21"/>
          <w:szCs w:val="21"/>
        </w:rPr>
        <w:t>y1</w:t>
      </w:r>
      <w:r w:rsidRPr="00B4786C">
        <w:rPr>
          <w:rFonts w:ascii="Monaco" w:hAnsi="Monaco" w:cs="Courier New"/>
          <w:color w:val="055BE0"/>
          <w:sz w:val="21"/>
          <w:szCs w:val="21"/>
        </w:rPr>
        <w:t>+</w:t>
      </w:r>
      <w:r w:rsidRPr="00B4786C">
        <w:rPr>
          <w:rFonts w:ascii="Monaco" w:hAnsi="Monaco" w:cs="Courier New"/>
          <w:color w:val="666666"/>
          <w:sz w:val="21"/>
          <w:szCs w:val="21"/>
        </w:rPr>
        <w:t>1</w:t>
      </w:r>
      <w:r w:rsidRPr="00B4786C">
        <w:rPr>
          <w:rFonts w:ascii="Monaco" w:hAnsi="Monaco" w:cs="Courier New"/>
          <w:sz w:val="21"/>
          <w:szCs w:val="21"/>
        </w:rPr>
        <w:t>)],</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'area'</w:t>
      </w:r>
      <w:r w:rsidRPr="00B4786C">
        <w:rPr>
          <w:rFonts w:ascii="Monaco" w:hAnsi="Monaco" w:cs="Courier New"/>
          <w:sz w:val="21"/>
          <w:szCs w:val="21"/>
        </w:rPr>
        <w:t xml:space="preserve">: </w:t>
      </w:r>
      <w:r w:rsidRPr="00B4786C">
        <w:rPr>
          <w:rFonts w:ascii="Monaco" w:hAnsi="Monaco" w:cs="Courier New"/>
          <w:color w:val="008000"/>
          <w:sz w:val="21"/>
          <w:szCs w:val="21"/>
        </w:rPr>
        <w:t>int</w:t>
      </w:r>
      <w:r w:rsidRPr="00B4786C">
        <w:rPr>
          <w:rFonts w:ascii="Monaco" w:hAnsi="Monaco" w:cs="Courier New"/>
          <w:sz w:val="21"/>
          <w:szCs w:val="21"/>
        </w:rPr>
        <w:t>(np</w:t>
      </w:r>
      <w:r w:rsidRPr="00B4786C">
        <w:rPr>
          <w:rFonts w:ascii="Monaco" w:hAnsi="Monaco" w:cs="Courier New"/>
          <w:color w:val="055BE0"/>
          <w:sz w:val="21"/>
          <w:szCs w:val="21"/>
        </w:rPr>
        <w:t>.</w:t>
      </w:r>
      <w:r w:rsidRPr="00B4786C">
        <w:rPr>
          <w:rFonts w:ascii="Monaco" w:hAnsi="Monaco" w:cs="Courier New"/>
          <w:sz w:val="21"/>
          <w:szCs w:val="21"/>
        </w:rPr>
        <w:t>sum(mk)),</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'image_id'</w:t>
      </w:r>
      <w:r w:rsidRPr="00B4786C">
        <w:rPr>
          <w:rFonts w:ascii="Monaco" w:hAnsi="Monaco" w:cs="Courier New"/>
          <w:sz w:val="21"/>
          <w:szCs w:val="21"/>
        </w:rPr>
        <w:t>:row</w:t>
      </w:r>
      <w:r w:rsidRPr="00B4786C">
        <w:rPr>
          <w:rFonts w:ascii="Monaco" w:hAnsi="Monaco" w:cs="Courier New"/>
          <w:color w:val="055BE0"/>
          <w:sz w:val="21"/>
          <w:szCs w:val="21"/>
        </w:rPr>
        <w:t>.</w:t>
      </w:r>
      <w:r w:rsidRPr="00B4786C">
        <w:rPr>
          <w:rFonts w:ascii="Monaco" w:hAnsi="Monaco" w:cs="Courier New"/>
          <w:sz w:val="21"/>
          <w:szCs w:val="21"/>
        </w:rPr>
        <w:t xml:space="preserve">id,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'category_id'</w:t>
      </w:r>
      <w:r w:rsidRPr="00B4786C">
        <w:rPr>
          <w:rFonts w:ascii="Monaco" w:hAnsi="Monaco" w:cs="Courier New"/>
          <w:sz w:val="21"/>
          <w:szCs w:val="21"/>
        </w:rPr>
        <w:t>:cat_ids[row</w:t>
      </w:r>
      <w:r w:rsidRPr="00B4786C">
        <w:rPr>
          <w:rFonts w:ascii="Monaco" w:hAnsi="Monaco" w:cs="Courier New"/>
          <w:color w:val="055BE0"/>
          <w:sz w:val="21"/>
          <w:szCs w:val="21"/>
        </w:rPr>
        <w:t>.</w:t>
      </w:r>
      <w:r w:rsidRPr="00B4786C">
        <w:rPr>
          <w:rFonts w:ascii="Monaco" w:hAnsi="Monaco" w:cs="Courier New"/>
          <w:sz w:val="21"/>
          <w:szCs w:val="21"/>
        </w:rPr>
        <w:t xml:space="preserve">cell_type],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'iscrowd'</w:t>
      </w:r>
      <w:r w:rsidRPr="00B4786C">
        <w:rPr>
          <w:rFonts w:ascii="Monaco" w:hAnsi="Monaco" w:cs="Courier New"/>
          <w:sz w:val="21"/>
          <w:szCs w:val="21"/>
        </w:rPr>
        <w:t>:</w:t>
      </w:r>
      <w:r w:rsidRPr="00B4786C">
        <w:rPr>
          <w:rFonts w:ascii="Monaco" w:hAnsi="Monaco" w:cs="Courier New"/>
          <w:color w:val="666666"/>
          <w:sz w:val="21"/>
          <w:szCs w:val="21"/>
        </w:rPr>
        <w:t>0</w:t>
      </w:r>
      <w:r w:rsidRPr="00B4786C">
        <w:rPr>
          <w:rFonts w:ascii="Monaco" w:hAnsi="Monaco" w:cs="Courier New"/>
          <w:sz w:val="21"/>
          <w:szCs w:val="21"/>
        </w:rPr>
        <w:t xml:space="preserve">,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BB2323"/>
          <w:sz w:val="21"/>
          <w:szCs w:val="21"/>
        </w:rPr>
        <w:t>'id'</w:t>
      </w:r>
      <w:r w:rsidRPr="00B4786C">
        <w:rPr>
          <w:rFonts w:ascii="Monaco" w:hAnsi="Monaco" w:cs="Courier New"/>
          <w:sz w:val="21"/>
          <w:szCs w:val="21"/>
        </w:rPr>
        <w:t>:idx</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annotations</w:t>
      </w:r>
      <w:r w:rsidRPr="00B4786C">
        <w:rPr>
          <w:rFonts w:ascii="Monaco" w:hAnsi="Monaco" w:cs="Courier New"/>
          <w:color w:val="055BE0"/>
          <w:sz w:val="21"/>
          <w:szCs w:val="21"/>
        </w:rPr>
        <w:t>.</w:t>
      </w:r>
      <w:r w:rsidRPr="00B4786C">
        <w:rPr>
          <w:rFonts w:ascii="Monaco" w:hAnsi="Monaco" w:cs="Courier New"/>
          <w:sz w:val="21"/>
          <w:szCs w:val="21"/>
        </w:rPr>
        <w:t>append(seg)</w:t>
      </w:r>
    </w:p>
    <w:p w:rsidR="00B4786C" w:rsidRPr="00B4786C" w:rsidRDefault="00B4786C" w:rsidP="00B478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B4786C">
        <w:rPr>
          <w:rFonts w:ascii="Monaco" w:hAnsi="Monaco" w:cs="Courier New"/>
          <w:sz w:val="21"/>
          <w:szCs w:val="21"/>
        </w:rPr>
        <w:t xml:space="preserve">    </w:t>
      </w:r>
      <w:r w:rsidRPr="00B4786C">
        <w:rPr>
          <w:rFonts w:ascii="Monaco" w:hAnsi="Monaco" w:cs="Courier New"/>
          <w:color w:val="007B00"/>
          <w:sz w:val="21"/>
          <w:szCs w:val="21"/>
        </w:rPr>
        <w:t>return</w:t>
      </w:r>
      <w:r w:rsidRPr="00B4786C">
        <w:rPr>
          <w:rFonts w:ascii="Monaco" w:hAnsi="Monaco" w:cs="Courier New"/>
          <w:sz w:val="21"/>
          <w:szCs w:val="21"/>
        </w:rPr>
        <w:t xml:space="preserve"> {</w:t>
      </w:r>
      <w:r w:rsidRPr="00B4786C">
        <w:rPr>
          <w:rFonts w:ascii="Monaco" w:hAnsi="Monaco" w:cs="Courier New"/>
          <w:color w:val="BB2323"/>
          <w:sz w:val="21"/>
          <w:szCs w:val="21"/>
        </w:rPr>
        <w:t>'categories'</w:t>
      </w:r>
      <w:r w:rsidRPr="00B4786C">
        <w:rPr>
          <w:rFonts w:ascii="Monaco" w:hAnsi="Monaco" w:cs="Courier New"/>
          <w:sz w:val="21"/>
          <w:szCs w:val="21"/>
        </w:rPr>
        <w:t xml:space="preserve">:cats, </w:t>
      </w:r>
      <w:r w:rsidRPr="00B4786C">
        <w:rPr>
          <w:rFonts w:ascii="Monaco" w:hAnsi="Monaco" w:cs="Courier New"/>
          <w:color w:val="BB2323"/>
          <w:sz w:val="21"/>
          <w:szCs w:val="21"/>
        </w:rPr>
        <w:t>'images'</w:t>
      </w:r>
      <w:r w:rsidRPr="00B4786C">
        <w:rPr>
          <w:rFonts w:ascii="Monaco" w:hAnsi="Monaco" w:cs="Courier New"/>
          <w:sz w:val="21"/>
          <w:szCs w:val="21"/>
        </w:rPr>
        <w:t>:images,</w:t>
      </w:r>
      <w:r w:rsidRPr="00B4786C">
        <w:rPr>
          <w:rFonts w:ascii="Monaco" w:hAnsi="Monaco" w:cs="Courier New"/>
          <w:color w:val="BB2323"/>
          <w:sz w:val="21"/>
          <w:szCs w:val="21"/>
        </w:rPr>
        <w:t>'annotations'</w:t>
      </w:r>
      <w:r w:rsidRPr="00B4786C">
        <w:rPr>
          <w:rFonts w:ascii="Monaco" w:hAnsi="Monaco" w:cs="Courier New"/>
          <w:sz w:val="21"/>
          <w:szCs w:val="21"/>
        </w:rPr>
        <w:t>:annotations}</w:t>
      </w:r>
    </w:p>
    <w:p w:rsidR="00B4786C" w:rsidRDefault="00B4786C" w:rsidP="00EF6DFB">
      <w:pPr>
        <w:pStyle w:val="NormalPACKT"/>
        <w:rPr>
          <w:rStyle w:val="normaltextrun"/>
          <w:rFonts w:ascii="Calibri" w:hAnsi="Calibri" w:cs="Calibri"/>
        </w:rPr>
      </w:pPr>
    </w:p>
    <w:p w:rsidR="00BE3BB8" w:rsidRDefault="00217A52" w:rsidP="005E4615">
      <w:pPr>
        <w:pStyle w:val="NormalPACKT"/>
        <w:rPr>
          <w:rStyle w:val="normaltextrun"/>
          <w:rFonts w:ascii="Calibri" w:hAnsi="Calibri" w:cs="Calibri"/>
        </w:rPr>
      </w:pPr>
      <w:r>
        <w:rPr>
          <w:rStyle w:val="normaltextrun"/>
          <w:rFonts w:ascii="Calibri" w:hAnsi="Calibri" w:cs="Calibri"/>
        </w:rPr>
        <w:t xml:space="preserve">We split our data into non-overlapping folds </w:t>
      </w:r>
    </w:p>
    <w:p w:rsidR="00217A52" w:rsidRDefault="00217A52" w:rsidP="005E4615">
      <w:pPr>
        <w:pStyle w:val="NormalPACKT"/>
        <w:rPr>
          <w:rStyle w:val="normaltextrun"/>
          <w:rFonts w:ascii="Calibri" w:hAnsi="Calibri" w:cs="Calibri"/>
        </w:rPr>
      </w:pP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train_df </w:t>
      </w:r>
      <w:r w:rsidRPr="00217A52">
        <w:rPr>
          <w:rFonts w:ascii="Monaco" w:hAnsi="Monaco" w:cs="Courier New"/>
          <w:color w:val="055BE0"/>
          <w:sz w:val="21"/>
          <w:szCs w:val="21"/>
        </w:rPr>
        <w:t>=</w:t>
      </w:r>
      <w:r w:rsidRPr="00217A52">
        <w:rPr>
          <w:rFonts w:ascii="Monaco" w:hAnsi="Monaco" w:cs="Courier New"/>
          <w:sz w:val="21"/>
          <w:szCs w:val="21"/>
        </w:rPr>
        <w:t xml:space="preserve"> pd</w:t>
      </w:r>
      <w:r w:rsidRPr="00217A52">
        <w:rPr>
          <w:rFonts w:ascii="Monaco" w:hAnsi="Monaco" w:cs="Courier New"/>
          <w:color w:val="055BE0"/>
          <w:sz w:val="21"/>
          <w:szCs w:val="21"/>
        </w:rPr>
        <w:t>.</w:t>
      </w:r>
      <w:r w:rsidRPr="00217A52">
        <w:rPr>
          <w:rFonts w:ascii="Monaco" w:hAnsi="Monaco" w:cs="Courier New"/>
          <w:sz w:val="21"/>
          <w:szCs w:val="21"/>
        </w:rPr>
        <w:t>read_csv(CFG</w:t>
      </w:r>
      <w:r w:rsidRPr="00217A52">
        <w:rPr>
          <w:rFonts w:ascii="Monaco" w:hAnsi="Monaco" w:cs="Courier New"/>
          <w:color w:val="055BE0"/>
          <w:sz w:val="21"/>
          <w:szCs w:val="21"/>
        </w:rPr>
        <w:t>.</w:t>
      </w:r>
      <w:r w:rsidRPr="00217A52">
        <w:rPr>
          <w:rFonts w:ascii="Monaco" w:hAnsi="Monaco" w:cs="Courier New"/>
          <w:sz w:val="21"/>
          <w:szCs w:val="21"/>
        </w:rPr>
        <w:t xml:space="preserve">data_path </w:t>
      </w:r>
      <w:r w:rsidRPr="00217A52">
        <w:rPr>
          <w:rFonts w:ascii="Monaco" w:hAnsi="Monaco" w:cs="Courier New"/>
          <w:color w:val="055BE0"/>
          <w:sz w:val="21"/>
          <w:szCs w:val="21"/>
        </w:rPr>
        <w:t>+</w:t>
      </w:r>
      <w:r w:rsidRPr="00217A52">
        <w:rPr>
          <w:rFonts w:ascii="Monaco" w:hAnsi="Monaco" w:cs="Courier New"/>
          <w:sz w:val="21"/>
          <w:szCs w:val="21"/>
        </w:rPr>
        <w:t xml:space="preserve"> </w:t>
      </w:r>
      <w:r w:rsidRPr="00217A52">
        <w:rPr>
          <w:rFonts w:ascii="Monaco" w:hAnsi="Monaco" w:cs="Courier New"/>
          <w:color w:val="BB2323"/>
          <w:sz w:val="21"/>
          <w:szCs w:val="21"/>
        </w:rPr>
        <w:t>'train.csv'</w:t>
      </w:r>
      <w:r w:rsidRPr="00217A52">
        <w:rPr>
          <w:rFonts w:ascii="Monaco" w:hAnsi="Monaco" w:cs="Courier New"/>
          <w:sz w:val="21"/>
          <w:szCs w:val="21"/>
        </w:rPr>
        <w:t>)</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gkf </w:t>
      </w:r>
      <w:r w:rsidRPr="00217A52">
        <w:rPr>
          <w:rFonts w:ascii="Monaco" w:hAnsi="Monaco" w:cs="Courier New"/>
          <w:color w:val="055BE0"/>
          <w:sz w:val="21"/>
          <w:szCs w:val="21"/>
        </w:rPr>
        <w:t>=</w:t>
      </w:r>
      <w:r w:rsidRPr="00217A52">
        <w:rPr>
          <w:rFonts w:ascii="Monaco" w:hAnsi="Monaco" w:cs="Courier New"/>
          <w:sz w:val="21"/>
          <w:szCs w:val="21"/>
        </w:rPr>
        <w:t xml:space="preserve"> GroupKFold(n_splits </w:t>
      </w:r>
      <w:r w:rsidRPr="00217A52">
        <w:rPr>
          <w:rFonts w:ascii="Monaco" w:hAnsi="Monaco" w:cs="Courier New"/>
          <w:color w:val="055BE0"/>
          <w:sz w:val="21"/>
          <w:szCs w:val="21"/>
        </w:rPr>
        <w:t>=</w:t>
      </w:r>
      <w:r w:rsidRPr="00217A52">
        <w:rPr>
          <w:rFonts w:ascii="Monaco" w:hAnsi="Monaco" w:cs="Courier New"/>
          <w:sz w:val="21"/>
          <w:szCs w:val="21"/>
        </w:rPr>
        <w:t xml:space="preserve"> CFG</w:t>
      </w:r>
      <w:r w:rsidRPr="00217A52">
        <w:rPr>
          <w:rFonts w:ascii="Monaco" w:hAnsi="Monaco" w:cs="Courier New"/>
          <w:color w:val="055BE0"/>
          <w:sz w:val="21"/>
          <w:szCs w:val="21"/>
        </w:rPr>
        <w:t>.</w:t>
      </w:r>
      <w:r w:rsidRPr="00217A52">
        <w:rPr>
          <w:rFonts w:ascii="Monaco" w:hAnsi="Monaco" w:cs="Courier New"/>
          <w:sz w:val="21"/>
          <w:szCs w:val="21"/>
        </w:rPr>
        <w:t>nfolds)</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train_df[</w:t>
      </w:r>
      <w:r w:rsidRPr="00217A52">
        <w:rPr>
          <w:rFonts w:ascii="Monaco" w:hAnsi="Monaco" w:cs="Courier New"/>
          <w:color w:val="BA2121"/>
          <w:sz w:val="21"/>
          <w:szCs w:val="21"/>
        </w:rPr>
        <w:t>"fold"</w:t>
      </w:r>
      <w:r w:rsidRPr="00217A52">
        <w:rPr>
          <w:rFonts w:ascii="Monaco" w:hAnsi="Monaco" w:cs="Courier New"/>
          <w:sz w:val="21"/>
          <w:szCs w:val="21"/>
        </w:rPr>
        <w:t xml:space="preserve">] </w:t>
      </w:r>
      <w:r w:rsidRPr="00217A52">
        <w:rPr>
          <w:rFonts w:ascii="Monaco" w:hAnsi="Monaco" w:cs="Courier New"/>
          <w:color w:val="055BE0"/>
          <w:sz w:val="21"/>
          <w:szCs w:val="21"/>
        </w:rPr>
        <w:t>=</w:t>
      </w:r>
      <w:r w:rsidRPr="00217A52">
        <w:rPr>
          <w:rFonts w:ascii="Monaco" w:hAnsi="Monaco" w:cs="Courier New"/>
          <w:sz w:val="21"/>
          <w:szCs w:val="21"/>
        </w:rPr>
        <w:t xml:space="preserve"> </w:t>
      </w:r>
      <w:r w:rsidRPr="00217A52">
        <w:rPr>
          <w:rFonts w:ascii="Monaco" w:hAnsi="Monaco" w:cs="Courier New"/>
          <w:color w:val="055BE0"/>
          <w:sz w:val="21"/>
          <w:szCs w:val="21"/>
        </w:rPr>
        <w:t>-</w:t>
      </w:r>
      <w:r w:rsidRPr="00217A52">
        <w:rPr>
          <w:rFonts w:ascii="Monaco" w:hAnsi="Monaco" w:cs="Courier New"/>
          <w:color w:val="666666"/>
          <w:sz w:val="21"/>
          <w:szCs w:val="21"/>
        </w:rPr>
        <w:t>1</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y </w:t>
      </w:r>
      <w:r w:rsidRPr="00217A52">
        <w:rPr>
          <w:rFonts w:ascii="Monaco" w:hAnsi="Monaco" w:cs="Courier New"/>
          <w:color w:val="055BE0"/>
          <w:sz w:val="21"/>
          <w:szCs w:val="21"/>
        </w:rPr>
        <w:t>=</w:t>
      </w:r>
      <w:r w:rsidRPr="00217A52">
        <w:rPr>
          <w:rFonts w:ascii="Monaco" w:hAnsi="Monaco" w:cs="Courier New"/>
          <w:sz w:val="21"/>
          <w:szCs w:val="21"/>
        </w:rPr>
        <w:t xml:space="preserve"> train_df</w:t>
      </w:r>
      <w:r w:rsidRPr="00217A52">
        <w:rPr>
          <w:rFonts w:ascii="Monaco" w:hAnsi="Monaco" w:cs="Courier New"/>
          <w:color w:val="055BE0"/>
          <w:sz w:val="21"/>
          <w:szCs w:val="21"/>
        </w:rPr>
        <w:t>.</w:t>
      </w:r>
      <w:r w:rsidRPr="00217A52">
        <w:rPr>
          <w:rFonts w:ascii="Monaco" w:hAnsi="Monaco" w:cs="Courier New"/>
          <w:sz w:val="21"/>
          <w:szCs w:val="21"/>
        </w:rPr>
        <w:t>width</w:t>
      </w:r>
      <w:r w:rsidRPr="00217A52">
        <w:rPr>
          <w:rFonts w:ascii="Monaco" w:hAnsi="Monaco" w:cs="Courier New"/>
          <w:color w:val="055BE0"/>
          <w:sz w:val="21"/>
          <w:szCs w:val="21"/>
        </w:rPr>
        <w:t>.</w:t>
      </w:r>
      <w:r w:rsidRPr="00217A52">
        <w:rPr>
          <w:rFonts w:ascii="Monaco" w:hAnsi="Monaco" w:cs="Courier New"/>
          <w:sz w:val="21"/>
          <w:szCs w:val="21"/>
        </w:rPr>
        <w:t>values</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color w:val="007B00"/>
          <w:sz w:val="21"/>
          <w:szCs w:val="21"/>
        </w:rPr>
        <w:t>for</w:t>
      </w:r>
      <w:r w:rsidRPr="00217A52">
        <w:rPr>
          <w:rFonts w:ascii="Monaco" w:hAnsi="Monaco" w:cs="Courier New"/>
          <w:sz w:val="21"/>
          <w:szCs w:val="21"/>
        </w:rPr>
        <w:t xml:space="preserve"> f, (t_, v_) </w:t>
      </w:r>
      <w:r w:rsidRPr="00217A52">
        <w:rPr>
          <w:rFonts w:ascii="Monaco" w:hAnsi="Monaco" w:cs="Courier New"/>
          <w:b/>
          <w:bCs/>
          <w:color w:val="AA22FF"/>
          <w:sz w:val="21"/>
          <w:szCs w:val="21"/>
        </w:rPr>
        <w:t>in</w:t>
      </w:r>
      <w:r w:rsidRPr="00217A52">
        <w:rPr>
          <w:rFonts w:ascii="Monaco" w:hAnsi="Monaco" w:cs="Courier New"/>
          <w:sz w:val="21"/>
          <w:szCs w:val="21"/>
        </w:rPr>
        <w:t xml:space="preserve"> </w:t>
      </w:r>
      <w:r w:rsidRPr="00217A52">
        <w:rPr>
          <w:rFonts w:ascii="Monaco" w:hAnsi="Monaco" w:cs="Courier New"/>
          <w:color w:val="008000"/>
          <w:sz w:val="21"/>
          <w:szCs w:val="21"/>
        </w:rPr>
        <w:t>enumerate</w:t>
      </w:r>
      <w:r w:rsidRPr="00217A52">
        <w:rPr>
          <w:rFonts w:ascii="Monaco" w:hAnsi="Monaco" w:cs="Courier New"/>
          <w:sz w:val="21"/>
          <w:szCs w:val="21"/>
        </w:rPr>
        <w:t>(gkf</w:t>
      </w:r>
      <w:r w:rsidRPr="00217A52">
        <w:rPr>
          <w:rFonts w:ascii="Monaco" w:hAnsi="Monaco" w:cs="Courier New"/>
          <w:color w:val="055BE0"/>
          <w:sz w:val="21"/>
          <w:szCs w:val="21"/>
        </w:rPr>
        <w:t>.</w:t>
      </w:r>
      <w:r w:rsidRPr="00217A52">
        <w:rPr>
          <w:rFonts w:ascii="Monaco" w:hAnsi="Monaco" w:cs="Courier New"/>
          <w:sz w:val="21"/>
          <w:szCs w:val="21"/>
        </w:rPr>
        <w:t>split(X</w:t>
      </w:r>
      <w:r w:rsidRPr="00217A52">
        <w:rPr>
          <w:rFonts w:ascii="Monaco" w:hAnsi="Monaco" w:cs="Courier New"/>
          <w:color w:val="055BE0"/>
          <w:sz w:val="21"/>
          <w:szCs w:val="21"/>
        </w:rPr>
        <w:t>=</w:t>
      </w:r>
      <w:r w:rsidRPr="00217A52">
        <w:rPr>
          <w:rFonts w:ascii="Monaco" w:hAnsi="Monaco" w:cs="Courier New"/>
          <w:sz w:val="21"/>
          <w:szCs w:val="21"/>
        </w:rPr>
        <w:t>train_df, y</w:t>
      </w:r>
      <w:r w:rsidRPr="00217A52">
        <w:rPr>
          <w:rFonts w:ascii="Monaco" w:hAnsi="Monaco" w:cs="Courier New"/>
          <w:color w:val="055BE0"/>
          <w:sz w:val="21"/>
          <w:szCs w:val="21"/>
        </w:rPr>
        <w:t>=</w:t>
      </w:r>
      <w:r w:rsidRPr="00217A52">
        <w:rPr>
          <w:rFonts w:ascii="Monaco" w:hAnsi="Monaco" w:cs="Courier New"/>
          <w:sz w:val="21"/>
          <w:szCs w:val="21"/>
        </w:rPr>
        <w:t>y, groups</w:t>
      </w:r>
      <w:r w:rsidRPr="00217A52">
        <w:rPr>
          <w:rFonts w:ascii="Monaco" w:hAnsi="Monaco" w:cs="Courier New"/>
          <w:color w:val="055BE0"/>
          <w:sz w:val="21"/>
          <w:szCs w:val="21"/>
        </w:rPr>
        <w:t>=</w:t>
      </w:r>
      <w:r w:rsidRPr="00217A52">
        <w:rPr>
          <w:rFonts w:ascii="Monaco" w:hAnsi="Monaco" w:cs="Courier New"/>
          <w:sz w:val="21"/>
          <w:szCs w:val="21"/>
        </w:rPr>
        <w:t>train_df</w:t>
      </w:r>
      <w:r w:rsidRPr="00217A52">
        <w:rPr>
          <w:rFonts w:ascii="Monaco" w:hAnsi="Monaco" w:cs="Courier New"/>
          <w:color w:val="055BE0"/>
          <w:sz w:val="21"/>
          <w:szCs w:val="21"/>
        </w:rPr>
        <w:t>.</w:t>
      </w:r>
      <w:r w:rsidRPr="00217A52">
        <w:rPr>
          <w:rFonts w:ascii="Monaco" w:hAnsi="Monaco" w:cs="Courier New"/>
          <w:sz w:val="21"/>
          <w:szCs w:val="21"/>
        </w:rPr>
        <w:t>id</w:t>
      </w:r>
      <w:r w:rsidRPr="00217A52">
        <w:rPr>
          <w:rFonts w:ascii="Monaco" w:hAnsi="Monaco" w:cs="Courier New"/>
          <w:color w:val="055BE0"/>
          <w:sz w:val="21"/>
          <w:szCs w:val="21"/>
        </w:rPr>
        <w:t>.</w:t>
      </w:r>
      <w:r w:rsidRPr="00217A52">
        <w:rPr>
          <w:rFonts w:ascii="Monaco" w:hAnsi="Monaco" w:cs="Courier New"/>
          <w:sz w:val="21"/>
          <w:szCs w:val="21"/>
        </w:rPr>
        <w:t>values)):</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    train_df</w:t>
      </w:r>
      <w:r w:rsidRPr="00217A52">
        <w:rPr>
          <w:rFonts w:ascii="Monaco" w:hAnsi="Monaco" w:cs="Courier New"/>
          <w:color w:val="055BE0"/>
          <w:sz w:val="21"/>
          <w:szCs w:val="21"/>
        </w:rPr>
        <w:t>.</w:t>
      </w:r>
      <w:r w:rsidRPr="00217A52">
        <w:rPr>
          <w:rFonts w:ascii="Monaco" w:hAnsi="Monaco" w:cs="Courier New"/>
          <w:sz w:val="21"/>
          <w:szCs w:val="21"/>
        </w:rPr>
        <w:t xml:space="preserve">loc[v_, </w:t>
      </w:r>
      <w:r w:rsidRPr="00217A52">
        <w:rPr>
          <w:rFonts w:ascii="Monaco" w:hAnsi="Monaco" w:cs="Courier New"/>
          <w:color w:val="BA2121"/>
          <w:sz w:val="21"/>
          <w:szCs w:val="21"/>
        </w:rPr>
        <w:t>"fold"</w:t>
      </w:r>
      <w:r w:rsidRPr="00217A52">
        <w:rPr>
          <w:rFonts w:ascii="Monaco" w:hAnsi="Monaco" w:cs="Courier New"/>
          <w:sz w:val="21"/>
          <w:szCs w:val="21"/>
        </w:rPr>
        <w:t xml:space="preserve">] </w:t>
      </w:r>
      <w:r w:rsidRPr="00217A52">
        <w:rPr>
          <w:rFonts w:ascii="Monaco" w:hAnsi="Monaco" w:cs="Courier New"/>
          <w:color w:val="055BE0"/>
          <w:sz w:val="21"/>
          <w:szCs w:val="21"/>
        </w:rPr>
        <w:t>=</w:t>
      </w:r>
      <w:r w:rsidRPr="00217A52">
        <w:rPr>
          <w:rFonts w:ascii="Monaco" w:hAnsi="Monaco" w:cs="Courier New"/>
          <w:sz w:val="21"/>
          <w:szCs w:val="21"/>
        </w:rPr>
        <w:t xml:space="preserve"> f</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    </w:t>
      </w:r>
    </w:p>
    <w:p w:rsidR="00217A52" w:rsidRPr="00217A52" w:rsidRDefault="00217A52" w:rsidP="0021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17A52">
        <w:rPr>
          <w:rFonts w:ascii="Monaco" w:hAnsi="Monaco" w:cs="Courier New"/>
          <w:sz w:val="21"/>
          <w:szCs w:val="21"/>
        </w:rPr>
        <w:t xml:space="preserve">fold_id </w:t>
      </w:r>
      <w:r w:rsidRPr="00217A52">
        <w:rPr>
          <w:rFonts w:ascii="Monaco" w:hAnsi="Monaco" w:cs="Courier New"/>
          <w:color w:val="055BE0"/>
          <w:sz w:val="21"/>
          <w:szCs w:val="21"/>
        </w:rPr>
        <w:t>=</w:t>
      </w:r>
      <w:r w:rsidRPr="00217A52">
        <w:rPr>
          <w:rFonts w:ascii="Monaco" w:hAnsi="Monaco" w:cs="Courier New"/>
          <w:sz w:val="21"/>
          <w:szCs w:val="21"/>
        </w:rPr>
        <w:t xml:space="preserve"> train_df</w:t>
      </w:r>
      <w:r w:rsidRPr="00217A52">
        <w:rPr>
          <w:rFonts w:ascii="Monaco" w:hAnsi="Monaco" w:cs="Courier New"/>
          <w:color w:val="055BE0"/>
          <w:sz w:val="21"/>
          <w:szCs w:val="21"/>
        </w:rPr>
        <w:t>.</w:t>
      </w:r>
      <w:r w:rsidRPr="00217A52">
        <w:rPr>
          <w:rFonts w:ascii="Monaco" w:hAnsi="Monaco" w:cs="Courier New"/>
          <w:sz w:val="21"/>
          <w:szCs w:val="21"/>
        </w:rPr>
        <w:t>fold</w:t>
      </w:r>
      <w:r w:rsidRPr="00217A52">
        <w:rPr>
          <w:rFonts w:ascii="Monaco" w:hAnsi="Monaco" w:cs="Courier New"/>
          <w:color w:val="055BE0"/>
          <w:sz w:val="21"/>
          <w:szCs w:val="21"/>
        </w:rPr>
        <w:t>.</w:t>
      </w:r>
      <w:r w:rsidRPr="00217A52">
        <w:rPr>
          <w:rFonts w:ascii="Monaco" w:hAnsi="Monaco" w:cs="Courier New"/>
          <w:sz w:val="21"/>
          <w:szCs w:val="21"/>
        </w:rPr>
        <w:t>copy()</w:t>
      </w:r>
    </w:p>
    <w:p w:rsidR="00217A52" w:rsidRDefault="00217A52" w:rsidP="005E4615">
      <w:pPr>
        <w:pStyle w:val="NormalPACKT"/>
        <w:rPr>
          <w:rStyle w:val="normaltextrun"/>
          <w:rFonts w:ascii="Calibri" w:hAnsi="Calibri" w:cs="Calibri"/>
        </w:rPr>
      </w:pPr>
    </w:p>
    <w:p w:rsidR="00217A52" w:rsidRDefault="00CE1A3C" w:rsidP="005E4615">
      <w:pPr>
        <w:pStyle w:val="NormalPACKT"/>
        <w:rPr>
          <w:rStyle w:val="normaltextrun"/>
          <w:rFonts w:ascii="Calibri" w:hAnsi="Calibri" w:cs="Calibri"/>
        </w:rPr>
      </w:pPr>
      <w:r>
        <w:rPr>
          <w:rStyle w:val="normaltextrun"/>
          <w:rFonts w:ascii="Calibri" w:hAnsi="Calibri" w:cs="Calibri"/>
        </w:rPr>
        <w:t>We can now loop over the folds</w:t>
      </w:r>
      <w:r w:rsidR="00EE42A3">
        <w:rPr>
          <w:rStyle w:val="normaltextrun"/>
          <w:rFonts w:ascii="Calibri" w:hAnsi="Calibri" w:cs="Calibri"/>
        </w:rPr>
        <w:t>: the reason the loop had to be executed in pieces was the size limit of the Kaggle environment</w:t>
      </w:r>
      <w:r w:rsidR="004F30EE">
        <w:rPr>
          <w:rStyle w:val="normaltextrun"/>
          <w:rFonts w:ascii="Calibri" w:hAnsi="Calibri" w:cs="Calibri"/>
        </w:rPr>
        <w:t xml:space="preserve">; a complete set of .json files (5 folds, 2 files – training / validation – for each took more than 20GB in total). </w:t>
      </w:r>
      <w:r w:rsidR="00487244">
        <w:rPr>
          <w:rStyle w:val="normaltextrun"/>
          <w:rFonts w:ascii="Calibri" w:hAnsi="Calibri" w:cs="Calibri"/>
        </w:rPr>
        <w:t xml:space="preserve">Such practical considerations are worth keeping in mind when running code in a Kaggle notebook – although </w:t>
      </w:r>
      <w:r w:rsidR="00CC02BF">
        <w:rPr>
          <w:rStyle w:val="normaltextrun"/>
          <w:rFonts w:ascii="Calibri" w:hAnsi="Calibri" w:cs="Calibri"/>
        </w:rPr>
        <w:t xml:space="preserve">for such ‘preparatory’ work </w:t>
      </w:r>
      <w:r w:rsidR="00784A23">
        <w:rPr>
          <w:rStyle w:val="normaltextrun"/>
          <w:rFonts w:ascii="Calibri" w:hAnsi="Calibri" w:cs="Calibri"/>
        </w:rPr>
        <w:t xml:space="preserve">you can of course produce the results elsewhere, and </w:t>
      </w:r>
      <w:r w:rsidR="009120F0">
        <w:rPr>
          <w:rStyle w:val="normaltextrun"/>
          <w:rFonts w:ascii="Calibri" w:hAnsi="Calibri" w:cs="Calibri"/>
        </w:rPr>
        <w:t xml:space="preserve">upload them as Kaggle </w:t>
      </w:r>
      <w:r w:rsidR="00C34A10">
        <w:rPr>
          <w:rStyle w:val="normaltextrun"/>
          <w:rFonts w:ascii="Calibri" w:hAnsi="Calibri" w:cs="Calibri"/>
        </w:rPr>
        <w:t>d</w:t>
      </w:r>
      <w:r w:rsidR="009120F0">
        <w:rPr>
          <w:rStyle w:val="normaltextrun"/>
          <w:rFonts w:ascii="Calibri" w:hAnsi="Calibri" w:cs="Calibri"/>
        </w:rPr>
        <w:t>atasets afterwards.</w:t>
      </w:r>
    </w:p>
    <w:p w:rsidR="00824B08" w:rsidRDefault="00824B08" w:rsidP="005E4615">
      <w:pPr>
        <w:pStyle w:val="NormalPACKT"/>
        <w:rPr>
          <w:rStyle w:val="normaltextrun"/>
          <w:rFonts w:ascii="Calibri" w:hAnsi="Calibri" w:cs="Calibri"/>
        </w:rPr>
      </w:pP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all_ids </w:t>
      </w:r>
      <w:r w:rsidRPr="002C7942">
        <w:rPr>
          <w:rFonts w:ascii="Monaco" w:hAnsi="Monaco" w:cs="Courier New"/>
          <w:color w:val="055BE0"/>
          <w:sz w:val="21"/>
          <w:szCs w:val="21"/>
        </w:rPr>
        <w:t>=</w:t>
      </w:r>
      <w:r w:rsidRPr="002C7942">
        <w:rPr>
          <w:rFonts w:ascii="Monaco" w:hAnsi="Monaco" w:cs="Courier New"/>
          <w:sz w:val="21"/>
          <w:szCs w:val="21"/>
        </w:rPr>
        <w:t xml:space="preserve"> train_df</w:t>
      </w:r>
      <w:r w:rsidRPr="002C7942">
        <w:rPr>
          <w:rFonts w:ascii="Monaco" w:hAnsi="Monaco" w:cs="Courier New"/>
          <w:color w:val="055BE0"/>
          <w:sz w:val="21"/>
          <w:szCs w:val="21"/>
        </w:rPr>
        <w:t>.</w:t>
      </w:r>
      <w:r w:rsidRPr="002C7942">
        <w:rPr>
          <w:rFonts w:ascii="Monaco" w:hAnsi="Monaco" w:cs="Courier New"/>
          <w:sz w:val="21"/>
          <w:szCs w:val="21"/>
        </w:rPr>
        <w:t>id</w:t>
      </w:r>
      <w:r w:rsidRPr="002C7942">
        <w:rPr>
          <w:rFonts w:ascii="Monaco" w:hAnsi="Monaco" w:cs="Courier New"/>
          <w:color w:val="055BE0"/>
          <w:sz w:val="21"/>
          <w:szCs w:val="21"/>
        </w:rPr>
        <w:t>.</w:t>
      </w:r>
      <w:r w:rsidRPr="002C7942">
        <w:rPr>
          <w:rFonts w:ascii="Monaco" w:hAnsi="Monaco" w:cs="Courier New"/>
          <w:sz w:val="21"/>
          <w:szCs w:val="21"/>
        </w:rPr>
        <w:t>unique()</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i/>
          <w:iCs/>
          <w:sz w:val="21"/>
          <w:szCs w:val="21"/>
        </w:rPr>
        <w:t># for fold in range(CFG.nfolds):</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color w:val="007B00"/>
          <w:sz w:val="21"/>
          <w:szCs w:val="21"/>
        </w:rPr>
        <w:t>for</w:t>
      </w:r>
      <w:r w:rsidRPr="002C7942">
        <w:rPr>
          <w:rFonts w:ascii="Monaco" w:hAnsi="Monaco" w:cs="Courier New"/>
          <w:sz w:val="21"/>
          <w:szCs w:val="21"/>
        </w:rPr>
        <w:t xml:space="preserve"> fold </w:t>
      </w:r>
      <w:r w:rsidRPr="002C7942">
        <w:rPr>
          <w:rFonts w:ascii="Monaco" w:hAnsi="Monaco" w:cs="Courier New"/>
          <w:b/>
          <w:bCs/>
          <w:color w:val="AA22FF"/>
          <w:sz w:val="21"/>
          <w:szCs w:val="21"/>
        </w:rPr>
        <w:t>in</w:t>
      </w:r>
      <w:r w:rsidRPr="002C7942">
        <w:rPr>
          <w:rFonts w:ascii="Monaco" w:hAnsi="Monaco" w:cs="Courier New"/>
          <w:sz w:val="21"/>
          <w:szCs w:val="21"/>
        </w:rPr>
        <w:t xml:space="preserve"> </w:t>
      </w:r>
      <w:r w:rsidRPr="002C7942">
        <w:rPr>
          <w:rFonts w:ascii="Monaco" w:hAnsi="Monaco" w:cs="Courier New"/>
          <w:color w:val="008000"/>
          <w:sz w:val="21"/>
          <w:szCs w:val="21"/>
        </w:rPr>
        <w:t>range</w:t>
      </w:r>
      <w:r w:rsidRPr="002C7942">
        <w:rPr>
          <w:rFonts w:ascii="Monaco" w:hAnsi="Monaco" w:cs="Courier New"/>
          <w:sz w:val="21"/>
          <w:szCs w:val="21"/>
        </w:rPr>
        <w:t>(</w:t>
      </w:r>
      <w:r w:rsidRPr="002C7942">
        <w:rPr>
          <w:rFonts w:ascii="Monaco" w:hAnsi="Monaco" w:cs="Courier New"/>
          <w:color w:val="666666"/>
          <w:sz w:val="21"/>
          <w:szCs w:val="21"/>
        </w:rPr>
        <w:t>1</w:t>
      </w:r>
      <w:r w:rsidRPr="002C7942">
        <w:rPr>
          <w:rFonts w:ascii="Monaco" w:hAnsi="Monaco" w:cs="Courier New"/>
          <w:sz w:val="21"/>
          <w:szCs w:val="21"/>
        </w:rPr>
        <w:t>,</w:t>
      </w:r>
      <w:r w:rsidRPr="002C7942">
        <w:rPr>
          <w:rFonts w:ascii="Monaco" w:hAnsi="Monaco" w:cs="Courier New"/>
          <w:color w:val="666666"/>
          <w:sz w:val="21"/>
          <w:szCs w:val="21"/>
        </w:rPr>
        <w:t>2</w:t>
      </w:r>
      <w:r w:rsidRPr="002C7942">
        <w:rPr>
          <w:rFonts w:ascii="Monaco" w:hAnsi="Monaco" w:cs="Courier New"/>
          <w:sz w:val="21"/>
          <w:szCs w:val="21"/>
        </w:rPr>
        <w:t xml:space="preserve">):    </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train_sample </w:t>
      </w:r>
      <w:r w:rsidRPr="002C7942">
        <w:rPr>
          <w:rFonts w:ascii="Monaco" w:hAnsi="Monaco" w:cs="Courier New"/>
          <w:color w:val="055BE0"/>
          <w:sz w:val="21"/>
          <w:szCs w:val="21"/>
        </w:rPr>
        <w:t>=</w:t>
      </w:r>
      <w:r w:rsidRPr="002C7942">
        <w:rPr>
          <w:rFonts w:ascii="Monaco" w:hAnsi="Monaco" w:cs="Courier New"/>
          <w:sz w:val="21"/>
          <w:szCs w:val="21"/>
        </w:rPr>
        <w:t xml:space="preserve"> train_df</w:t>
      </w:r>
      <w:r w:rsidRPr="002C7942">
        <w:rPr>
          <w:rFonts w:ascii="Monaco" w:hAnsi="Monaco" w:cs="Courier New"/>
          <w:color w:val="055BE0"/>
          <w:sz w:val="21"/>
          <w:szCs w:val="21"/>
        </w:rPr>
        <w:t>.</w:t>
      </w:r>
      <w:r w:rsidRPr="002C7942">
        <w:rPr>
          <w:rFonts w:ascii="Monaco" w:hAnsi="Monaco" w:cs="Courier New"/>
          <w:sz w:val="21"/>
          <w:szCs w:val="21"/>
        </w:rPr>
        <w:t xml:space="preserve">loc[fold_id </w:t>
      </w:r>
      <w:r w:rsidRPr="002C7942">
        <w:rPr>
          <w:rFonts w:ascii="Monaco" w:hAnsi="Monaco" w:cs="Courier New"/>
          <w:color w:val="055BE0"/>
          <w:sz w:val="21"/>
          <w:szCs w:val="21"/>
        </w:rPr>
        <w:t>!=</w:t>
      </w:r>
      <w:r w:rsidRPr="002C7942">
        <w:rPr>
          <w:rFonts w:ascii="Monaco" w:hAnsi="Monaco" w:cs="Courier New"/>
          <w:sz w:val="21"/>
          <w:szCs w:val="21"/>
        </w:rPr>
        <w:t xml:space="preserve"> fold]</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root </w:t>
      </w:r>
      <w:r w:rsidRPr="002C7942">
        <w:rPr>
          <w:rFonts w:ascii="Monaco" w:hAnsi="Monaco" w:cs="Courier New"/>
          <w:color w:val="055BE0"/>
          <w:sz w:val="21"/>
          <w:szCs w:val="21"/>
        </w:rPr>
        <w:t>=</w:t>
      </w:r>
      <w:r w:rsidRPr="002C7942">
        <w:rPr>
          <w:rFonts w:ascii="Monaco" w:hAnsi="Monaco" w:cs="Courier New"/>
          <w:sz w:val="21"/>
          <w:szCs w:val="21"/>
        </w:rPr>
        <w:t xml:space="preserve"> coco_structure(train_sample)</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w:t>
      </w:r>
      <w:r w:rsidRPr="002C7942">
        <w:rPr>
          <w:rFonts w:ascii="Monaco" w:hAnsi="Monaco" w:cs="Courier New"/>
          <w:color w:val="007B00"/>
          <w:sz w:val="21"/>
          <w:szCs w:val="21"/>
        </w:rPr>
        <w:t>with</w:t>
      </w:r>
      <w:r w:rsidRPr="002C7942">
        <w:rPr>
          <w:rFonts w:ascii="Monaco" w:hAnsi="Monaco" w:cs="Courier New"/>
          <w:sz w:val="21"/>
          <w:szCs w:val="21"/>
        </w:rPr>
        <w:t xml:space="preserve"> </w:t>
      </w:r>
      <w:r w:rsidRPr="002C7942">
        <w:rPr>
          <w:rFonts w:ascii="Monaco" w:hAnsi="Monaco" w:cs="Courier New"/>
          <w:color w:val="008000"/>
          <w:sz w:val="21"/>
          <w:szCs w:val="21"/>
        </w:rPr>
        <w:t>open</w:t>
      </w:r>
      <w:r w:rsidRPr="002C7942">
        <w:rPr>
          <w:rFonts w:ascii="Monaco" w:hAnsi="Monaco" w:cs="Courier New"/>
          <w:sz w:val="21"/>
          <w:szCs w:val="21"/>
        </w:rPr>
        <w:t>(</w:t>
      </w:r>
      <w:r w:rsidRPr="002C7942">
        <w:rPr>
          <w:rFonts w:ascii="Monaco" w:hAnsi="Monaco" w:cs="Courier New"/>
          <w:color w:val="BB2323"/>
          <w:sz w:val="21"/>
          <w:szCs w:val="21"/>
        </w:rPr>
        <w:t>'annotations_train_f'</w:t>
      </w:r>
      <w:r w:rsidRPr="002C7942">
        <w:rPr>
          <w:rFonts w:ascii="Monaco" w:hAnsi="Monaco" w:cs="Courier New"/>
          <w:color w:val="055BE0"/>
          <w:sz w:val="21"/>
          <w:szCs w:val="21"/>
        </w:rPr>
        <w:t>+</w:t>
      </w:r>
      <w:r w:rsidRPr="002C7942">
        <w:rPr>
          <w:rFonts w:ascii="Monaco" w:hAnsi="Monaco" w:cs="Courier New"/>
          <w:color w:val="008000"/>
          <w:sz w:val="21"/>
          <w:szCs w:val="21"/>
        </w:rPr>
        <w:t>str</w:t>
      </w:r>
      <w:r w:rsidRPr="002C7942">
        <w:rPr>
          <w:rFonts w:ascii="Monaco" w:hAnsi="Monaco" w:cs="Courier New"/>
          <w:sz w:val="21"/>
          <w:szCs w:val="21"/>
        </w:rPr>
        <w:t>(fold)</w:t>
      </w:r>
      <w:r w:rsidRPr="002C7942">
        <w:rPr>
          <w:rFonts w:ascii="Monaco" w:hAnsi="Monaco" w:cs="Courier New"/>
          <w:color w:val="055BE0"/>
          <w:sz w:val="21"/>
          <w:szCs w:val="21"/>
        </w:rPr>
        <w:t>+</w:t>
      </w:r>
      <w:r w:rsidRPr="002C7942">
        <w:rPr>
          <w:rFonts w:ascii="Monaco" w:hAnsi="Monaco" w:cs="Courier New"/>
          <w:color w:val="BB2323"/>
          <w:sz w:val="21"/>
          <w:szCs w:val="21"/>
        </w:rPr>
        <w:t>'.json'</w:t>
      </w:r>
      <w:r w:rsidRPr="002C7942">
        <w:rPr>
          <w:rFonts w:ascii="Monaco" w:hAnsi="Monaco" w:cs="Courier New"/>
          <w:sz w:val="21"/>
          <w:szCs w:val="21"/>
        </w:rPr>
        <w:t xml:space="preserve">, </w:t>
      </w:r>
      <w:r w:rsidRPr="002C7942">
        <w:rPr>
          <w:rFonts w:ascii="Monaco" w:hAnsi="Monaco" w:cs="Courier New"/>
          <w:color w:val="BB2323"/>
          <w:sz w:val="21"/>
          <w:szCs w:val="21"/>
        </w:rPr>
        <w:t>'w'</w:t>
      </w:r>
      <w:r w:rsidRPr="002C7942">
        <w:rPr>
          <w:rFonts w:ascii="Monaco" w:hAnsi="Monaco" w:cs="Courier New"/>
          <w:sz w:val="21"/>
          <w:szCs w:val="21"/>
        </w:rPr>
        <w:t>, encoding</w:t>
      </w:r>
      <w:r w:rsidRPr="002C7942">
        <w:rPr>
          <w:rFonts w:ascii="Monaco" w:hAnsi="Monaco" w:cs="Courier New"/>
          <w:color w:val="055BE0"/>
          <w:sz w:val="21"/>
          <w:szCs w:val="21"/>
        </w:rPr>
        <w:t>=</w:t>
      </w:r>
      <w:r w:rsidRPr="002C7942">
        <w:rPr>
          <w:rFonts w:ascii="Monaco" w:hAnsi="Monaco" w:cs="Courier New"/>
          <w:color w:val="BB2323"/>
          <w:sz w:val="21"/>
          <w:szCs w:val="21"/>
        </w:rPr>
        <w:t>'utf-8'</w:t>
      </w:r>
      <w:r w:rsidRPr="002C7942">
        <w:rPr>
          <w:rFonts w:ascii="Monaco" w:hAnsi="Monaco" w:cs="Courier New"/>
          <w:sz w:val="21"/>
          <w:szCs w:val="21"/>
        </w:rPr>
        <w:t xml:space="preserve">) </w:t>
      </w:r>
      <w:r w:rsidRPr="002C7942">
        <w:rPr>
          <w:rFonts w:ascii="Monaco" w:hAnsi="Monaco" w:cs="Courier New"/>
          <w:color w:val="007B00"/>
          <w:sz w:val="21"/>
          <w:szCs w:val="21"/>
        </w:rPr>
        <w:t>as</w:t>
      </w:r>
      <w:r w:rsidRPr="002C7942">
        <w:rPr>
          <w:rFonts w:ascii="Monaco" w:hAnsi="Monaco" w:cs="Courier New"/>
          <w:sz w:val="21"/>
          <w:szCs w:val="21"/>
        </w:rPr>
        <w:t xml:space="preserve"> f:</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json</w:t>
      </w:r>
      <w:r w:rsidRPr="002C7942">
        <w:rPr>
          <w:rFonts w:ascii="Monaco" w:hAnsi="Monaco" w:cs="Courier New"/>
          <w:color w:val="055BE0"/>
          <w:sz w:val="21"/>
          <w:szCs w:val="21"/>
        </w:rPr>
        <w:t>.</w:t>
      </w:r>
      <w:r w:rsidRPr="002C7942">
        <w:rPr>
          <w:rFonts w:ascii="Monaco" w:hAnsi="Monaco" w:cs="Courier New"/>
          <w:sz w:val="21"/>
          <w:szCs w:val="21"/>
        </w:rPr>
        <w:t>dump(root, f, ensure_ascii</w:t>
      </w:r>
      <w:r w:rsidRPr="002C7942">
        <w:rPr>
          <w:rFonts w:ascii="Monaco" w:hAnsi="Monaco" w:cs="Courier New"/>
          <w:color w:val="055BE0"/>
          <w:sz w:val="21"/>
          <w:szCs w:val="21"/>
        </w:rPr>
        <w:t>=</w:t>
      </w:r>
      <w:r w:rsidRPr="002C7942">
        <w:rPr>
          <w:rFonts w:ascii="Monaco" w:hAnsi="Monaco" w:cs="Courier New"/>
          <w:color w:val="3D7E7E"/>
          <w:sz w:val="21"/>
          <w:szCs w:val="21"/>
        </w:rPr>
        <w:t>True</w:t>
      </w:r>
      <w:r w:rsidRPr="002C7942">
        <w:rPr>
          <w:rFonts w:ascii="Monaco" w:hAnsi="Monaco" w:cs="Courier New"/>
          <w:sz w:val="21"/>
          <w:szCs w:val="21"/>
        </w:rPr>
        <w:t>, indent</w:t>
      </w:r>
      <w:r w:rsidRPr="002C7942">
        <w:rPr>
          <w:rFonts w:ascii="Monaco" w:hAnsi="Monaco" w:cs="Courier New"/>
          <w:color w:val="055BE0"/>
          <w:sz w:val="21"/>
          <w:szCs w:val="21"/>
        </w:rPr>
        <w:t>=</w:t>
      </w:r>
      <w:r w:rsidRPr="002C7942">
        <w:rPr>
          <w:rFonts w:ascii="Monaco" w:hAnsi="Monaco" w:cs="Courier New"/>
          <w:color w:val="666666"/>
          <w:sz w:val="21"/>
          <w:szCs w:val="21"/>
        </w:rPr>
        <w:t>4</w:t>
      </w:r>
      <w:r w:rsidRPr="002C7942">
        <w:rPr>
          <w:rFonts w:ascii="Monaco" w:hAnsi="Monaco" w:cs="Courier New"/>
          <w:sz w:val="21"/>
          <w:szCs w:val="21"/>
        </w:rPr>
        <w:t>)</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valid_sample </w:t>
      </w:r>
      <w:r w:rsidRPr="002C7942">
        <w:rPr>
          <w:rFonts w:ascii="Monaco" w:hAnsi="Monaco" w:cs="Courier New"/>
          <w:color w:val="055BE0"/>
          <w:sz w:val="21"/>
          <w:szCs w:val="21"/>
        </w:rPr>
        <w:t>=</w:t>
      </w:r>
      <w:r w:rsidRPr="002C7942">
        <w:rPr>
          <w:rFonts w:ascii="Monaco" w:hAnsi="Monaco" w:cs="Courier New"/>
          <w:sz w:val="21"/>
          <w:szCs w:val="21"/>
        </w:rPr>
        <w:t xml:space="preserve"> train_df</w:t>
      </w:r>
      <w:r w:rsidRPr="002C7942">
        <w:rPr>
          <w:rFonts w:ascii="Monaco" w:hAnsi="Monaco" w:cs="Courier New"/>
          <w:color w:val="055BE0"/>
          <w:sz w:val="21"/>
          <w:szCs w:val="21"/>
        </w:rPr>
        <w:t>.</w:t>
      </w:r>
      <w:r w:rsidRPr="002C7942">
        <w:rPr>
          <w:rFonts w:ascii="Monaco" w:hAnsi="Monaco" w:cs="Courier New"/>
          <w:sz w:val="21"/>
          <w:szCs w:val="21"/>
        </w:rPr>
        <w:t xml:space="preserve">loc[fold_id </w:t>
      </w:r>
      <w:r w:rsidRPr="002C7942">
        <w:rPr>
          <w:rFonts w:ascii="Monaco" w:hAnsi="Monaco" w:cs="Courier New"/>
          <w:color w:val="055BE0"/>
          <w:sz w:val="21"/>
          <w:szCs w:val="21"/>
        </w:rPr>
        <w:t>==</w:t>
      </w:r>
      <w:r w:rsidRPr="002C7942">
        <w:rPr>
          <w:rFonts w:ascii="Monaco" w:hAnsi="Monaco" w:cs="Courier New"/>
          <w:sz w:val="21"/>
          <w:szCs w:val="21"/>
        </w:rPr>
        <w:t xml:space="preserve"> fold]</w:t>
      </w: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C7942" w:rsidRPr="002C7942" w:rsidRDefault="002C7942" w:rsidP="002C79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C7942">
        <w:rPr>
          <w:rFonts w:ascii="Monaco" w:hAnsi="Monaco" w:cs="Courier New"/>
          <w:sz w:val="21"/>
          <w:szCs w:val="21"/>
        </w:rPr>
        <w:t xml:space="preserve">    </w:t>
      </w:r>
      <w:r w:rsidRPr="002C7942">
        <w:rPr>
          <w:rFonts w:ascii="Monaco" w:hAnsi="Monaco" w:cs="Courier New"/>
          <w:color w:val="008000"/>
          <w:sz w:val="21"/>
          <w:szCs w:val="21"/>
        </w:rPr>
        <w:t>print</w:t>
      </w:r>
      <w:r w:rsidRPr="002C7942">
        <w:rPr>
          <w:rFonts w:ascii="Monaco" w:hAnsi="Monaco" w:cs="Courier New"/>
          <w:sz w:val="21"/>
          <w:szCs w:val="21"/>
        </w:rPr>
        <w:t>(</w:t>
      </w:r>
      <w:r w:rsidRPr="002C7942">
        <w:rPr>
          <w:rFonts w:ascii="Monaco" w:hAnsi="Monaco" w:cs="Courier New"/>
          <w:color w:val="BB2323"/>
          <w:sz w:val="21"/>
          <w:szCs w:val="21"/>
        </w:rPr>
        <w:t>'fold '</w:t>
      </w:r>
      <w:r w:rsidRPr="002C7942">
        <w:rPr>
          <w:rFonts w:ascii="Monaco" w:hAnsi="Monaco" w:cs="Courier New"/>
          <w:sz w:val="21"/>
          <w:szCs w:val="21"/>
        </w:rPr>
        <w:t xml:space="preserve"> </w:t>
      </w:r>
      <w:r w:rsidRPr="002C7942">
        <w:rPr>
          <w:rFonts w:ascii="Monaco" w:hAnsi="Monaco" w:cs="Courier New"/>
          <w:color w:val="055BE0"/>
          <w:sz w:val="21"/>
          <w:szCs w:val="21"/>
        </w:rPr>
        <w:t>+</w:t>
      </w:r>
      <w:r w:rsidRPr="002C7942">
        <w:rPr>
          <w:rFonts w:ascii="Monaco" w:hAnsi="Monaco" w:cs="Courier New"/>
          <w:sz w:val="21"/>
          <w:szCs w:val="21"/>
        </w:rPr>
        <w:t xml:space="preserve"> </w:t>
      </w:r>
      <w:r w:rsidRPr="002C7942">
        <w:rPr>
          <w:rFonts w:ascii="Monaco" w:hAnsi="Monaco" w:cs="Courier New"/>
          <w:color w:val="008000"/>
          <w:sz w:val="21"/>
          <w:szCs w:val="21"/>
        </w:rPr>
        <w:t>str</w:t>
      </w:r>
      <w:r w:rsidRPr="002C7942">
        <w:rPr>
          <w:rFonts w:ascii="Monaco" w:hAnsi="Monaco" w:cs="Courier New"/>
          <w:sz w:val="21"/>
          <w:szCs w:val="21"/>
        </w:rPr>
        <w:t xml:space="preserve">(fold) </w:t>
      </w:r>
      <w:r w:rsidRPr="002C7942">
        <w:rPr>
          <w:rFonts w:ascii="Monaco" w:hAnsi="Monaco" w:cs="Courier New"/>
          <w:color w:val="055BE0"/>
          <w:sz w:val="21"/>
          <w:szCs w:val="21"/>
        </w:rPr>
        <w:t>+</w:t>
      </w:r>
      <w:r w:rsidRPr="002C7942">
        <w:rPr>
          <w:rFonts w:ascii="Monaco" w:hAnsi="Monaco" w:cs="Courier New"/>
          <w:sz w:val="21"/>
          <w:szCs w:val="21"/>
        </w:rPr>
        <w:t xml:space="preserve"> </w:t>
      </w:r>
      <w:r w:rsidRPr="002C7942">
        <w:rPr>
          <w:rFonts w:ascii="Monaco" w:hAnsi="Monaco" w:cs="Courier New"/>
          <w:color w:val="BB2323"/>
          <w:sz w:val="21"/>
          <w:szCs w:val="21"/>
        </w:rPr>
        <w:t>': produced'</w:t>
      </w:r>
      <w:r w:rsidRPr="002C7942">
        <w:rPr>
          <w:rFonts w:ascii="Monaco" w:hAnsi="Monaco" w:cs="Courier New"/>
          <w:sz w:val="21"/>
          <w:szCs w:val="21"/>
        </w:rPr>
        <w:t>)</w:t>
      </w:r>
    </w:p>
    <w:p w:rsidR="002C7942" w:rsidRDefault="002C7942" w:rsidP="005E4615">
      <w:pPr>
        <w:pStyle w:val="NormalPACKT"/>
        <w:rPr>
          <w:rStyle w:val="normaltextrun"/>
          <w:rFonts w:ascii="Calibri" w:hAnsi="Calibri" w:cs="Calibri"/>
        </w:rPr>
      </w:pP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color w:val="007B00"/>
          <w:sz w:val="21"/>
          <w:szCs w:val="21"/>
        </w:rPr>
        <w:t>for</w:t>
      </w:r>
      <w:r w:rsidRPr="00FE3FF4">
        <w:rPr>
          <w:rFonts w:ascii="Monaco" w:hAnsi="Monaco" w:cs="Courier New"/>
          <w:sz w:val="21"/>
          <w:szCs w:val="21"/>
        </w:rPr>
        <w:t xml:space="preserve"> fold </w:t>
      </w:r>
      <w:r w:rsidRPr="00FE3FF4">
        <w:rPr>
          <w:rFonts w:ascii="Monaco" w:hAnsi="Monaco" w:cs="Courier New"/>
          <w:b/>
          <w:bCs/>
          <w:color w:val="AA22FF"/>
          <w:sz w:val="21"/>
          <w:szCs w:val="21"/>
        </w:rPr>
        <w:t>in</w:t>
      </w:r>
      <w:r w:rsidRPr="00FE3FF4">
        <w:rPr>
          <w:rFonts w:ascii="Monaco" w:hAnsi="Monaco" w:cs="Courier New"/>
          <w:sz w:val="21"/>
          <w:szCs w:val="21"/>
        </w:rPr>
        <w:t xml:space="preserve"> </w:t>
      </w:r>
      <w:r w:rsidRPr="00FE3FF4">
        <w:rPr>
          <w:rFonts w:ascii="Monaco" w:hAnsi="Monaco" w:cs="Courier New"/>
          <w:color w:val="008000"/>
          <w:sz w:val="21"/>
          <w:szCs w:val="21"/>
        </w:rPr>
        <w:t>range</w:t>
      </w:r>
      <w:r w:rsidRPr="00FE3FF4">
        <w:rPr>
          <w:rFonts w:ascii="Monaco" w:hAnsi="Monaco" w:cs="Courier New"/>
          <w:sz w:val="21"/>
          <w:szCs w:val="21"/>
        </w:rPr>
        <w:t>(</w:t>
      </w:r>
      <w:r w:rsidRPr="00FE3FF4">
        <w:rPr>
          <w:rFonts w:ascii="Monaco" w:hAnsi="Monaco" w:cs="Courier New"/>
          <w:color w:val="666666"/>
          <w:sz w:val="21"/>
          <w:szCs w:val="21"/>
        </w:rPr>
        <w:t>1</w:t>
      </w:r>
      <w:r w:rsidRPr="00FE3FF4">
        <w:rPr>
          <w:rFonts w:ascii="Monaco" w:hAnsi="Monaco" w:cs="Courier New"/>
          <w:sz w:val="21"/>
          <w:szCs w:val="21"/>
        </w:rPr>
        <w:t>,</w:t>
      </w:r>
      <w:r w:rsidRPr="00FE3FF4">
        <w:rPr>
          <w:rFonts w:ascii="Monaco" w:hAnsi="Monaco" w:cs="Courier New"/>
          <w:color w:val="666666"/>
          <w:sz w:val="21"/>
          <w:szCs w:val="21"/>
        </w:rPr>
        <w:t>2</w:t>
      </w:r>
      <w:r w:rsidRPr="00FE3FF4">
        <w:rPr>
          <w:rFonts w:ascii="Monaco" w:hAnsi="Monaco" w:cs="Courier New"/>
          <w:sz w:val="21"/>
          <w:szCs w:val="21"/>
        </w:rPr>
        <w:t xml:space="preserve">):    </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train_sample </w:t>
      </w:r>
      <w:r w:rsidRPr="00FE3FF4">
        <w:rPr>
          <w:rFonts w:ascii="Monaco" w:hAnsi="Monaco" w:cs="Courier New"/>
          <w:color w:val="055BE0"/>
          <w:sz w:val="21"/>
          <w:szCs w:val="21"/>
        </w:rPr>
        <w:t>=</w:t>
      </w:r>
      <w:r w:rsidRPr="00FE3FF4">
        <w:rPr>
          <w:rFonts w:ascii="Monaco" w:hAnsi="Monaco" w:cs="Courier New"/>
          <w:sz w:val="21"/>
          <w:szCs w:val="21"/>
        </w:rPr>
        <w:t xml:space="preserve"> train_df</w:t>
      </w:r>
      <w:r w:rsidRPr="00FE3FF4">
        <w:rPr>
          <w:rFonts w:ascii="Monaco" w:hAnsi="Monaco" w:cs="Courier New"/>
          <w:color w:val="055BE0"/>
          <w:sz w:val="21"/>
          <w:szCs w:val="21"/>
        </w:rPr>
        <w:t>.</w:t>
      </w:r>
      <w:r w:rsidRPr="00FE3FF4">
        <w:rPr>
          <w:rFonts w:ascii="Monaco" w:hAnsi="Monaco" w:cs="Courier New"/>
          <w:sz w:val="21"/>
          <w:szCs w:val="21"/>
        </w:rPr>
        <w:t xml:space="preserve">loc[fold_id </w:t>
      </w:r>
      <w:r w:rsidRPr="00FE3FF4">
        <w:rPr>
          <w:rFonts w:ascii="Monaco" w:hAnsi="Monaco" w:cs="Courier New"/>
          <w:color w:val="055BE0"/>
          <w:sz w:val="21"/>
          <w:szCs w:val="21"/>
        </w:rPr>
        <w:t>==</w:t>
      </w:r>
      <w:r w:rsidRPr="00FE3FF4">
        <w:rPr>
          <w:rFonts w:ascii="Monaco" w:hAnsi="Monaco" w:cs="Courier New"/>
          <w:sz w:val="21"/>
          <w:szCs w:val="21"/>
        </w:rPr>
        <w:t xml:space="preserve"> fold]</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root </w:t>
      </w:r>
      <w:r w:rsidRPr="00FE3FF4">
        <w:rPr>
          <w:rFonts w:ascii="Monaco" w:hAnsi="Monaco" w:cs="Courier New"/>
          <w:color w:val="055BE0"/>
          <w:sz w:val="21"/>
          <w:szCs w:val="21"/>
        </w:rPr>
        <w:t>=</w:t>
      </w:r>
      <w:r w:rsidRPr="00FE3FF4">
        <w:rPr>
          <w:rFonts w:ascii="Monaco" w:hAnsi="Monaco" w:cs="Courier New"/>
          <w:sz w:val="21"/>
          <w:szCs w:val="21"/>
        </w:rPr>
        <w:t xml:space="preserve"> coco_structure(train_sample)</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w:t>
      </w:r>
      <w:r w:rsidRPr="00FE3FF4">
        <w:rPr>
          <w:rFonts w:ascii="Monaco" w:hAnsi="Monaco" w:cs="Courier New"/>
          <w:color w:val="007B00"/>
          <w:sz w:val="21"/>
          <w:szCs w:val="21"/>
        </w:rPr>
        <w:t>with</w:t>
      </w:r>
      <w:r w:rsidRPr="00FE3FF4">
        <w:rPr>
          <w:rFonts w:ascii="Monaco" w:hAnsi="Monaco" w:cs="Courier New"/>
          <w:sz w:val="21"/>
          <w:szCs w:val="21"/>
        </w:rPr>
        <w:t xml:space="preserve"> </w:t>
      </w:r>
      <w:r w:rsidRPr="00FE3FF4">
        <w:rPr>
          <w:rFonts w:ascii="Monaco" w:hAnsi="Monaco" w:cs="Courier New"/>
          <w:color w:val="008000"/>
          <w:sz w:val="21"/>
          <w:szCs w:val="21"/>
        </w:rPr>
        <w:t>open</w:t>
      </w:r>
      <w:r w:rsidRPr="00FE3FF4">
        <w:rPr>
          <w:rFonts w:ascii="Monaco" w:hAnsi="Monaco" w:cs="Courier New"/>
          <w:sz w:val="21"/>
          <w:szCs w:val="21"/>
        </w:rPr>
        <w:t>(</w:t>
      </w:r>
      <w:r w:rsidRPr="00FE3FF4">
        <w:rPr>
          <w:rFonts w:ascii="Monaco" w:hAnsi="Monaco" w:cs="Courier New"/>
          <w:color w:val="BB2323"/>
          <w:sz w:val="21"/>
          <w:szCs w:val="21"/>
        </w:rPr>
        <w:t>'annotations_valid_f'</w:t>
      </w:r>
      <w:r w:rsidRPr="00FE3FF4">
        <w:rPr>
          <w:rFonts w:ascii="Monaco" w:hAnsi="Monaco" w:cs="Courier New"/>
          <w:color w:val="055BE0"/>
          <w:sz w:val="21"/>
          <w:szCs w:val="21"/>
        </w:rPr>
        <w:t>+</w:t>
      </w:r>
      <w:r w:rsidRPr="00FE3FF4">
        <w:rPr>
          <w:rFonts w:ascii="Monaco" w:hAnsi="Monaco" w:cs="Courier New"/>
          <w:color w:val="008000"/>
          <w:sz w:val="21"/>
          <w:szCs w:val="21"/>
        </w:rPr>
        <w:t>str</w:t>
      </w:r>
      <w:r w:rsidRPr="00FE3FF4">
        <w:rPr>
          <w:rFonts w:ascii="Monaco" w:hAnsi="Monaco" w:cs="Courier New"/>
          <w:sz w:val="21"/>
          <w:szCs w:val="21"/>
        </w:rPr>
        <w:t>(fold)</w:t>
      </w:r>
      <w:r w:rsidRPr="00FE3FF4">
        <w:rPr>
          <w:rFonts w:ascii="Monaco" w:hAnsi="Monaco" w:cs="Courier New"/>
          <w:color w:val="055BE0"/>
          <w:sz w:val="21"/>
          <w:szCs w:val="21"/>
        </w:rPr>
        <w:t>+</w:t>
      </w:r>
      <w:r w:rsidRPr="00FE3FF4">
        <w:rPr>
          <w:rFonts w:ascii="Monaco" w:hAnsi="Monaco" w:cs="Courier New"/>
          <w:color w:val="BB2323"/>
          <w:sz w:val="21"/>
          <w:szCs w:val="21"/>
        </w:rPr>
        <w:t>'.json'</w:t>
      </w:r>
      <w:r w:rsidRPr="00FE3FF4">
        <w:rPr>
          <w:rFonts w:ascii="Monaco" w:hAnsi="Monaco" w:cs="Courier New"/>
          <w:sz w:val="21"/>
          <w:szCs w:val="21"/>
        </w:rPr>
        <w:t xml:space="preserve">, </w:t>
      </w:r>
      <w:r w:rsidRPr="00FE3FF4">
        <w:rPr>
          <w:rFonts w:ascii="Monaco" w:hAnsi="Monaco" w:cs="Courier New"/>
          <w:color w:val="BB2323"/>
          <w:sz w:val="21"/>
          <w:szCs w:val="21"/>
        </w:rPr>
        <w:t>'w'</w:t>
      </w:r>
      <w:r w:rsidRPr="00FE3FF4">
        <w:rPr>
          <w:rFonts w:ascii="Monaco" w:hAnsi="Monaco" w:cs="Courier New"/>
          <w:sz w:val="21"/>
          <w:szCs w:val="21"/>
        </w:rPr>
        <w:t>, encoding</w:t>
      </w:r>
      <w:r w:rsidRPr="00FE3FF4">
        <w:rPr>
          <w:rFonts w:ascii="Monaco" w:hAnsi="Monaco" w:cs="Courier New"/>
          <w:color w:val="055BE0"/>
          <w:sz w:val="21"/>
          <w:szCs w:val="21"/>
        </w:rPr>
        <w:t>=</w:t>
      </w:r>
      <w:r w:rsidRPr="00FE3FF4">
        <w:rPr>
          <w:rFonts w:ascii="Monaco" w:hAnsi="Monaco" w:cs="Courier New"/>
          <w:color w:val="BB2323"/>
          <w:sz w:val="21"/>
          <w:szCs w:val="21"/>
        </w:rPr>
        <w:t>'utf-8'</w:t>
      </w:r>
      <w:r w:rsidRPr="00FE3FF4">
        <w:rPr>
          <w:rFonts w:ascii="Monaco" w:hAnsi="Monaco" w:cs="Courier New"/>
          <w:sz w:val="21"/>
          <w:szCs w:val="21"/>
        </w:rPr>
        <w:t xml:space="preserve">) </w:t>
      </w:r>
      <w:r w:rsidRPr="00FE3FF4">
        <w:rPr>
          <w:rFonts w:ascii="Monaco" w:hAnsi="Monaco" w:cs="Courier New"/>
          <w:color w:val="007B00"/>
          <w:sz w:val="21"/>
          <w:szCs w:val="21"/>
        </w:rPr>
        <w:t>as</w:t>
      </w:r>
      <w:r w:rsidRPr="00FE3FF4">
        <w:rPr>
          <w:rFonts w:ascii="Monaco" w:hAnsi="Monaco" w:cs="Courier New"/>
          <w:sz w:val="21"/>
          <w:szCs w:val="21"/>
        </w:rPr>
        <w:t xml:space="preserve"> f:</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json</w:t>
      </w:r>
      <w:r w:rsidRPr="00FE3FF4">
        <w:rPr>
          <w:rFonts w:ascii="Monaco" w:hAnsi="Monaco" w:cs="Courier New"/>
          <w:color w:val="055BE0"/>
          <w:sz w:val="21"/>
          <w:szCs w:val="21"/>
        </w:rPr>
        <w:t>.</w:t>
      </w:r>
      <w:r w:rsidRPr="00FE3FF4">
        <w:rPr>
          <w:rFonts w:ascii="Monaco" w:hAnsi="Monaco" w:cs="Courier New"/>
          <w:sz w:val="21"/>
          <w:szCs w:val="21"/>
        </w:rPr>
        <w:t>dump(root, f, ensure_ascii</w:t>
      </w:r>
      <w:r w:rsidRPr="00FE3FF4">
        <w:rPr>
          <w:rFonts w:ascii="Monaco" w:hAnsi="Monaco" w:cs="Courier New"/>
          <w:color w:val="055BE0"/>
          <w:sz w:val="21"/>
          <w:szCs w:val="21"/>
        </w:rPr>
        <w:t>=</w:t>
      </w:r>
      <w:r w:rsidRPr="00FE3FF4">
        <w:rPr>
          <w:rFonts w:ascii="Monaco" w:hAnsi="Monaco" w:cs="Courier New"/>
          <w:color w:val="3D7E7E"/>
          <w:sz w:val="21"/>
          <w:szCs w:val="21"/>
        </w:rPr>
        <w:t>True</w:t>
      </w:r>
      <w:r w:rsidRPr="00FE3FF4">
        <w:rPr>
          <w:rFonts w:ascii="Monaco" w:hAnsi="Monaco" w:cs="Courier New"/>
          <w:sz w:val="21"/>
          <w:szCs w:val="21"/>
        </w:rPr>
        <w:t>, indent</w:t>
      </w:r>
      <w:r w:rsidRPr="00FE3FF4">
        <w:rPr>
          <w:rFonts w:ascii="Monaco" w:hAnsi="Monaco" w:cs="Courier New"/>
          <w:color w:val="055BE0"/>
          <w:sz w:val="21"/>
          <w:szCs w:val="21"/>
        </w:rPr>
        <w:t>=</w:t>
      </w:r>
      <w:r w:rsidRPr="00FE3FF4">
        <w:rPr>
          <w:rFonts w:ascii="Monaco" w:hAnsi="Monaco" w:cs="Courier New"/>
          <w:color w:val="666666"/>
          <w:sz w:val="21"/>
          <w:szCs w:val="21"/>
        </w:rPr>
        <w:t>4</w:t>
      </w:r>
      <w:r w:rsidRPr="00FE3FF4">
        <w:rPr>
          <w:rFonts w:ascii="Monaco" w:hAnsi="Monaco" w:cs="Courier New"/>
          <w:sz w:val="21"/>
          <w:szCs w:val="21"/>
        </w:rPr>
        <w:t>)</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valid_sample </w:t>
      </w:r>
      <w:r w:rsidRPr="00FE3FF4">
        <w:rPr>
          <w:rFonts w:ascii="Monaco" w:hAnsi="Monaco" w:cs="Courier New"/>
          <w:color w:val="055BE0"/>
          <w:sz w:val="21"/>
          <w:szCs w:val="21"/>
        </w:rPr>
        <w:t>=</w:t>
      </w:r>
      <w:r w:rsidRPr="00FE3FF4">
        <w:rPr>
          <w:rFonts w:ascii="Monaco" w:hAnsi="Monaco" w:cs="Courier New"/>
          <w:sz w:val="21"/>
          <w:szCs w:val="21"/>
        </w:rPr>
        <w:t xml:space="preserve"> train_df</w:t>
      </w:r>
      <w:r w:rsidRPr="00FE3FF4">
        <w:rPr>
          <w:rFonts w:ascii="Monaco" w:hAnsi="Monaco" w:cs="Courier New"/>
          <w:color w:val="055BE0"/>
          <w:sz w:val="21"/>
          <w:szCs w:val="21"/>
        </w:rPr>
        <w:t>.</w:t>
      </w:r>
      <w:r w:rsidRPr="00FE3FF4">
        <w:rPr>
          <w:rFonts w:ascii="Monaco" w:hAnsi="Monaco" w:cs="Courier New"/>
          <w:sz w:val="21"/>
          <w:szCs w:val="21"/>
        </w:rPr>
        <w:t xml:space="preserve">loc[fold_id </w:t>
      </w:r>
      <w:r w:rsidRPr="00FE3FF4">
        <w:rPr>
          <w:rFonts w:ascii="Monaco" w:hAnsi="Monaco" w:cs="Courier New"/>
          <w:color w:val="055BE0"/>
          <w:sz w:val="21"/>
          <w:szCs w:val="21"/>
        </w:rPr>
        <w:t>==</w:t>
      </w:r>
      <w:r w:rsidRPr="00FE3FF4">
        <w:rPr>
          <w:rFonts w:ascii="Monaco" w:hAnsi="Monaco" w:cs="Courier New"/>
          <w:sz w:val="21"/>
          <w:szCs w:val="21"/>
        </w:rPr>
        <w:t xml:space="preserve"> fold]</w:t>
      </w: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FE3FF4" w:rsidRPr="00FE3FF4" w:rsidRDefault="00FE3FF4" w:rsidP="00FE3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E3FF4">
        <w:rPr>
          <w:rFonts w:ascii="Monaco" w:hAnsi="Monaco" w:cs="Courier New"/>
          <w:sz w:val="21"/>
          <w:szCs w:val="21"/>
        </w:rPr>
        <w:t xml:space="preserve">    </w:t>
      </w:r>
      <w:r w:rsidRPr="00FE3FF4">
        <w:rPr>
          <w:rFonts w:ascii="Monaco" w:hAnsi="Monaco" w:cs="Courier New"/>
          <w:color w:val="008000"/>
          <w:sz w:val="21"/>
          <w:szCs w:val="21"/>
        </w:rPr>
        <w:t>print</w:t>
      </w:r>
      <w:r w:rsidRPr="00FE3FF4">
        <w:rPr>
          <w:rFonts w:ascii="Monaco" w:hAnsi="Monaco" w:cs="Courier New"/>
          <w:sz w:val="21"/>
          <w:szCs w:val="21"/>
        </w:rPr>
        <w:t>(</w:t>
      </w:r>
      <w:r w:rsidRPr="00FE3FF4">
        <w:rPr>
          <w:rFonts w:ascii="Monaco" w:hAnsi="Monaco" w:cs="Courier New"/>
          <w:color w:val="BB2323"/>
          <w:sz w:val="21"/>
          <w:szCs w:val="21"/>
        </w:rPr>
        <w:t>'fold '</w:t>
      </w:r>
      <w:r w:rsidRPr="00FE3FF4">
        <w:rPr>
          <w:rFonts w:ascii="Monaco" w:hAnsi="Monaco" w:cs="Courier New"/>
          <w:sz w:val="21"/>
          <w:szCs w:val="21"/>
        </w:rPr>
        <w:t xml:space="preserve"> </w:t>
      </w:r>
      <w:r w:rsidRPr="00FE3FF4">
        <w:rPr>
          <w:rFonts w:ascii="Monaco" w:hAnsi="Monaco" w:cs="Courier New"/>
          <w:color w:val="055BE0"/>
          <w:sz w:val="21"/>
          <w:szCs w:val="21"/>
        </w:rPr>
        <w:t>+</w:t>
      </w:r>
      <w:r w:rsidRPr="00FE3FF4">
        <w:rPr>
          <w:rFonts w:ascii="Monaco" w:hAnsi="Monaco" w:cs="Courier New"/>
          <w:sz w:val="21"/>
          <w:szCs w:val="21"/>
        </w:rPr>
        <w:t xml:space="preserve"> </w:t>
      </w:r>
      <w:r w:rsidRPr="00FE3FF4">
        <w:rPr>
          <w:rFonts w:ascii="Monaco" w:hAnsi="Monaco" w:cs="Courier New"/>
          <w:color w:val="008000"/>
          <w:sz w:val="21"/>
          <w:szCs w:val="21"/>
        </w:rPr>
        <w:t>str</w:t>
      </w:r>
      <w:r w:rsidRPr="00FE3FF4">
        <w:rPr>
          <w:rFonts w:ascii="Monaco" w:hAnsi="Monaco" w:cs="Courier New"/>
          <w:sz w:val="21"/>
          <w:szCs w:val="21"/>
        </w:rPr>
        <w:t xml:space="preserve">(fold) </w:t>
      </w:r>
      <w:r w:rsidRPr="00FE3FF4">
        <w:rPr>
          <w:rFonts w:ascii="Monaco" w:hAnsi="Monaco" w:cs="Courier New"/>
          <w:color w:val="055BE0"/>
          <w:sz w:val="21"/>
          <w:szCs w:val="21"/>
        </w:rPr>
        <w:t>+</w:t>
      </w:r>
      <w:r w:rsidRPr="00FE3FF4">
        <w:rPr>
          <w:rFonts w:ascii="Monaco" w:hAnsi="Monaco" w:cs="Courier New"/>
          <w:sz w:val="21"/>
          <w:szCs w:val="21"/>
        </w:rPr>
        <w:t xml:space="preserve"> </w:t>
      </w:r>
      <w:r w:rsidRPr="00FE3FF4">
        <w:rPr>
          <w:rFonts w:ascii="Monaco" w:hAnsi="Monaco" w:cs="Courier New"/>
          <w:color w:val="BB2323"/>
          <w:sz w:val="21"/>
          <w:szCs w:val="21"/>
        </w:rPr>
        <w:t>': produced'</w:t>
      </w:r>
      <w:r w:rsidRPr="00FE3FF4">
        <w:rPr>
          <w:rFonts w:ascii="Monaco" w:hAnsi="Monaco" w:cs="Courier New"/>
          <w:sz w:val="21"/>
          <w:szCs w:val="21"/>
        </w:rPr>
        <w:t>)</w:t>
      </w:r>
    </w:p>
    <w:p w:rsidR="002C7942" w:rsidRPr="008C7742" w:rsidRDefault="002C7942" w:rsidP="005E4615">
      <w:pPr>
        <w:pStyle w:val="NormalPACKT"/>
        <w:rPr>
          <w:rStyle w:val="normaltextrun"/>
          <w:rFonts w:ascii="Calibri" w:hAnsi="Calibri" w:cs="Calibri"/>
        </w:rPr>
      </w:pPr>
    </w:p>
    <w:p w:rsidR="00BE3BB8" w:rsidRDefault="009668BC" w:rsidP="005E4615">
      <w:pPr>
        <w:pStyle w:val="NormalPACKT"/>
        <w:rPr>
          <w:rStyle w:val="normaltextrun"/>
          <w:rFonts w:ascii="Calibri" w:hAnsi="Calibri" w:cs="Calibri"/>
        </w:rPr>
      </w:pPr>
      <w:r>
        <w:rPr>
          <w:rStyle w:val="normaltextrun"/>
          <w:rFonts w:ascii="Calibri" w:hAnsi="Calibri" w:cs="Calibri"/>
        </w:rPr>
        <w:t>With the splits produces, we can move towards training a Detectron2 model for our dataset. As usual, we start with loading the necessary packages:</w:t>
      </w:r>
    </w:p>
    <w:p w:rsidR="009668BC" w:rsidRDefault="009668BC" w:rsidP="005E4615">
      <w:pPr>
        <w:pStyle w:val="NormalPACKT"/>
        <w:rPr>
          <w:rStyle w:val="normaltextrun"/>
          <w:rFonts w:ascii="Calibri" w:hAnsi="Calibri" w:cs="Calibri"/>
        </w:rPr>
      </w:pP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datetime </w:t>
      </w:r>
      <w:r w:rsidRPr="009668BC">
        <w:rPr>
          <w:rFonts w:ascii="Monaco" w:hAnsi="Monaco" w:cs="Courier New"/>
          <w:color w:val="007B00"/>
          <w:sz w:val="21"/>
          <w:szCs w:val="21"/>
        </w:rPr>
        <w:t>import</w:t>
      </w:r>
      <w:r w:rsidRPr="009668BC">
        <w:rPr>
          <w:rFonts w:ascii="Monaco" w:hAnsi="Monaco" w:cs="Courier New"/>
          <w:sz w:val="21"/>
          <w:szCs w:val="21"/>
        </w:rPr>
        <w:t xml:space="preserve"> datetime</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os</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pandas </w:t>
      </w:r>
      <w:r w:rsidRPr="009668BC">
        <w:rPr>
          <w:rFonts w:ascii="Monaco" w:hAnsi="Monaco" w:cs="Courier New"/>
          <w:color w:val="007B00"/>
          <w:sz w:val="21"/>
          <w:szCs w:val="21"/>
        </w:rPr>
        <w:t>as</w:t>
      </w:r>
      <w:r w:rsidRPr="009668BC">
        <w:rPr>
          <w:rFonts w:ascii="Monaco" w:hAnsi="Monaco" w:cs="Courier New"/>
          <w:sz w:val="21"/>
          <w:szCs w:val="21"/>
        </w:rPr>
        <w:t xml:space="preserve"> pd</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numpy </w:t>
      </w:r>
      <w:r w:rsidRPr="009668BC">
        <w:rPr>
          <w:rFonts w:ascii="Monaco" w:hAnsi="Monaco" w:cs="Courier New"/>
          <w:color w:val="007B00"/>
          <w:sz w:val="21"/>
          <w:szCs w:val="21"/>
        </w:rPr>
        <w:t>as</w:t>
      </w:r>
      <w:r w:rsidRPr="009668BC">
        <w:rPr>
          <w:rFonts w:ascii="Monaco" w:hAnsi="Monaco" w:cs="Courier New"/>
          <w:sz w:val="21"/>
          <w:szCs w:val="21"/>
        </w:rPr>
        <w:t xml:space="preserve"> np</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pycocotools.mask </w:t>
      </w:r>
      <w:r w:rsidRPr="009668BC">
        <w:rPr>
          <w:rFonts w:ascii="Monaco" w:hAnsi="Monaco" w:cs="Courier New"/>
          <w:color w:val="007B00"/>
          <w:sz w:val="21"/>
          <w:szCs w:val="21"/>
        </w:rPr>
        <w:t>as</w:t>
      </w:r>
      <w:r w:rsidRPr="009668BC">
        <w:rPr>
          <w:rFonts w:ascii="Monaco" w:hAnsi="Monaco" w:cs="Courier New"/>
          <w:sz w:val="21"/>
          <w:szCs w:val="21"/>
        </w:rPr>
        <w:t xml:space="preserve"> mask_util</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detectron2</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pathlib </w:t>
      </w:r>
      <w:r w:rsidRPr="009668BC">
        <w:rPr>
          <w:rFonts w:ascii="Monaco" w:hAnsi="Monaco" w:cs="Courier New"/>
          <w:color w:val="007B00"/>
          <w:sz w:val="21"/>
          <w:szCs w:val="21"/>
        </w:rPr>
        <w:t>import</w:t>
      </w:r>
      <w:r w:rsidRPr="009668BC">
        <w:rPr>
          <w:rFonts w:ascii="Monaco" w:hAnsi="Monaco" w:cs="Courier New"/>
          <w:sz w:val="21"/>
          <w:szCs w:val="21"/>
        </w:rPr>
        <w:t xml:space="preserve"> Path</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random</w:t>
      </w:r>
      <w:r w:rsidRPr="009668BC">
        <w:rPr>
          <w:rFonts w:ascii="Monaco" w:hAnsi="Monaco" w:cs="Courier New"/>
          <w:color w:val="055BE0"/>
          <w:sz w:val="21"/>
          <w:szCs w:val="21"/>
        </w:rPr>
        <w:t>,</w:t>
      </w:r>
      <w:r w:rsidRPr="009668BC">
        <w:rPr>
          <w:rFonts w:ascii="Monaco" w:hAnsi="Monaco" w:cs="Courier New"/>
          <w:sz w:val="21"/>
          <w:szCs w:val="21"/>
        </w:rPr>
        <w:t xml:space="preserve"> cv2</w:t>
      </w:r>
      <w:r w:rsidRPr="009668BC">
        <w:rPr>
          <w:rFonts w:ascii="Monaco" w:hAnsi="Monaco" w:cs="Courier New"/>
          <w:color w:val="055BE0"/>
          <w:sz w:val="21"/>
          <w:szCs w:val="21"/>
        </w:rPr>
        <w:t>,</w:t>
      </w:r>
      <w:r w:rsidRPr="009668BC">
        <w:rPr>
          <w:rFonts w:ascii="Monaco" w:hAnsi="Monaco" w:cs="Courier New"/>
          <w:sz w:val="21"/>
          <w:szCs w:val="21"/>
        </w:rPr>
        <w:t xml:space="preserve"> os</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matplotlib.pyplot </w:t>
      </w:r>
      <w:r w:rsidRPr="009668BC">
        <w:rPr>
          <w:rFonts w:ascii="Monaco" w:hAnsi="Monaco" w:cs="Courier New"/>
          <w:color w:val="007B00"/>
          <w:sz w:val="21"/>
          <w:szCs w:val="21"/>
        </w:rPr>
        <w:t>as</w:t>
      </w:r>
      <w:r w:rsidRPr="009668BC">
        <w:rPr>
          <w:rFonts w:ascii="Monaco" w:hAnsi="Monaco" w:cs="Courier New"/>
          <w:sz w:val="21"/>
          <w:szCs w:val="21"/>
        </w:rPr>
        <w:t xml:space="preserve"> plt</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i/>
          <w:iCs/>
          <w:sz w:val="21"/>
          <w:szCs w:val="21"/>
        </w:rPr>
        <w:t># import some common detectron2 utilities</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 </w:t>
      </w:r>
      <w:r w:rsidRPr="009668BC">
        <w:rPr>
          <w:rFonts w:ascii="Monaco" w:hAnsi="Monaco" w:cs="Courier New"/>
          <w:color w:val="007B00"/>
          <w:sz w:val="21"/>
          <w:szCs w:val="21"/>
        </w:rPr>
        <w:t>import</w:t>
      </w:r>
      <w:r w:rsidRPr="009668BC">
        <w:rPr>
          <w:rFonts w:ascii="Monaco" w:hAnsi="Monaco" w:cs="Courier New"/>
          <w:sz w:val="21"/>
          <w:szCs w:val="21"/>
        </w:rPr>
        <w:t xml:space="preserve"> model_zoo</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detectron2.engine </w:t>
      </w:r>
      <w:r w:rsidRPr="009668BC">
        <w:rPr>
          <w:rFonts w:ascii="Monaco" w:hAnsi="Monaco" w:cs="Courier New"/>
          <w:color w:val="007B00"/>
          <w:sz w:val="21"/>
          <w:szCs w:val="21"/>
        </w:rPr>
        <w:t>import</w:t>
      </w:r>
      <w:r w:rsidRPr="009668BC">
        <w:rPr>
          <w:rFonts w:ascii="Monaco" w:hAnsi="Monaco" w:cs="Courier New"/>
          <w:sz w:val="21"/>
          <w:szCs w:val="21"/>
        </w:rPr>
        <w:t xml:space="preserve"> DefaultPredictor, DefaultTrainer</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detectron2.config </w:t>
      </w:r>
      <w:r w:rsidRPr="009668BC">
        <w:rPr>
          <w:rFonts w:ascii="Monaco" w:hAnsi="Monaco" w:cs="Courier New"/>
          <w:color w:val="007B00"/>
          <w:sz w:val="21"/>
          <w:szCs w:val="21"/>
        </w:rPr>
        <w:t>import</w:t>
      </w:r>
      <w:r w:rsidRPr="009668BC">
        <w:rPr>
          <w:rFonts w:ascii="Monaco" w:hAnsi="Monaco" w:cs="Courier New"/>
          <w:sz w:val="21"/>
          <w:szCs w:val="21"/>
        </w:rPr>
        <w:t xml:space="preserve"> get_cfg</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detectron2.utils.visualizer </w:t>
      </w:r>
      <w:r w:rsidRPr="009668BC">
        <w:rPr>
          <w:rFonts w:ascii="Monaco" w:hAnsi="Monaco" w:cs="Courier New"/>
          <w:color w:val="007B00"/>
          <w:sz w:val="21"/>
          <w:szCs w:val="21"/>
        </w:rPr>
        <w:t>import</w:t>
      </w:r>
      <w:r w:rsidRPr="009668BC">
        <w:rPr>
          <w:rFonts w:ascii="Monaco" w:hAnsi="Monaco" w:cs="Courier New"/>
          <w:sz w:val="21"/>
          <w:szCs w:val="21"/>
        </w:rPr>
        <w:t xml:space="preserve"> Visualizer, ColorMode</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detectron2.data </w:t>
      </w:r>
      <w:r w:rsidRPr="009668BC">
        <w:rPr>
          <w:rFonts w:ascii="Monaco" w:hAnsi="Monaco" w:cs="Courier New"/>
          <w:color w:val="007B00"/>
          <w:sz w:val="21"/>
          <w:szCs w:val="21"/>
        </w:rPr>
        <w:t>import</w:t>
      </w:r>
      <w:r w:rsidRPr="009668BC">
        <w:rPr>
          <w:rFonts w:ascii="Monaco" w:hAnsi="Monaco" w:cs="Courier New"/>
          <w:sz w:val="21"/>
          <w:szCs w:val="21"/>
        </w:rPr>
        <w:t xml:space="preserve"> MetadataCatalog, DatasetCatalog</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detectron2.data.datasets </w:t>
      </w:r>
      <w:r w:rsidRPr="009668BC">
        <w:rPr>
          <w:rFonts w:ascii="Monaco" w:hAnsi="Monaco" w:cs="Courier New"/>
          <w:color w:val="007B00"/>
          <w:sz w:val="21"/>
          <w:szCs w:val="21"/>
        </w:rPr>
        <w:t>import</w:t>
      </w:r>
      <w:r w:rsidRPr="009668BC">
        <w:rPr>
          <w:rFonts w:ascii="Monaco" w:hAnsi="Monaco" w:cs="Courier New"/>
          <w:sz w:val="21"/>
          <w:szCs w:val="21"/>
        </w:rPr>
        <w:t xml:space="preserve"> register_coco_instances</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detectron2.utils.logger </w:t>
      </w:r>
      <w:r w:rsidRPr="009668BC">
        <w:rPr>
          <w:rFonts w:ascii="Monaco" w:hAnsi="Monaco" w:cs="Courier New"/>
          <w:color w:val="007B00"/>
          <w:sz w:val="21"/>
          <w:szCs w:val="21"/>
        </w:rPr>
        <w:t>import</w:t>
      </w:r>
      <w:r w:rsidRPr="009668BC">
        <w:rPr>
          <w:rFonts w:ascii="Monaco" w:hAnsi="Monaco" w:cs="Courier New"/>
          <w:sz w:val="21"/>
          <w:szCs w:val="21"/>
        </w:rPr>
        <w:t xml:space="preserve"> setup_logger</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detectron2.evaluation.evaluator </w:t>
      </w:r>
      <w:r w:rsidRPr="009668BC">
        <w:rPr>
          <w:rFonts w:ascii="Monaco" w:hAnsi="Monaco" w:cs="Courier New"/>
          <w:color w:val="007B00"/>
          <w:sz w:val="21"/>
          <w:szCs w:val="21"/>
        </w:rPr>
        <w:t>import</w:t>
      </w:r>
      <w:r w:rsidRPr="009668BC">
        <w:rPr>
          <w:rFonts w:ascii="Monaco" w:hAnsi="Monaco" w:cs="Courier New"/>
          <w:sz w:val="21"/>
          <w:szCs w:val="21"/>
        </w:rPr>
        <w:t xml:space="preserve"> DatasetEvaluator</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detectron2.engine </w:t>
      </w:r>
      <w:r w:rsidRPr="009668BC">
        <w:rPr>
          <w:rFonts w:ascii="Monaco" w:hAnsi="Monaco" w:cs="Courier New"/>
          <w:color w:val="007B00"/>
          <w:sz w:val="21"/>
          <w:szCs w:val="21"/>
        </w:rPr>
        <w:t>import</w:t>
      </w:r>
      <w:r w:rsidRPr="009668BC">
        <w:rPr>
          <w:rFonts w:ascii="Monaco" w:hAnsi="Monaco" w:cs="Courier New"/>
          <w:sz w:val="21"/>
          <w:szCs w:val="21"/>
        </w:rPr>
        <w:t xml:space="preserve"> BestCheckpointer</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from</w:t>
      </w:r>
      <w:r w:rsidRPr="009668BC">
        <w:rPr>
          <w:rFonts w:ascii="Monaco" w:hAnsi="Monaco" w:cs="Courier New"/>
          <w:sz w:val="21"/>
          <w:szCs w:val="21"/>
        </w:rPr>
        <w:t xml:space="preserve"> detectron2.checkpoint </w:t>
      </w:r>
      <w:r w:rsidRPr="009668BC">
        <w:rPr>
          <w:rFonts w:ascii="Monaco" w:hAnsi="Monaco" w:cs="Courier New"/>
          <w:color w:val="007B00"/>
          <w:sz w:val="21"/>
          <w:szCs w:val="21"/>
        </w:rPr>
        <w:t>import</w:t>
      </w:r>
      <w:r w:rsidRPr="009668BC">
        <w:rPr>
          <w:rFonts w:ascii="Monaco" w:hAnsi="Monaco" w:cs="Courier New"/>
          <w:sz w:val="21"/>
          <w:szCs w:val="21"/>
        </w:rPr>
        <w:t xml:space="preserve"> DetectionCheckpointer</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sz w:val="21"/>
          <w:szCs w:val="21"/>
        </w:rPr>
        <w:t>setup_logger()</w:t>
      </w: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9668BC" w:rsidRPr="009668BC" w:rsidRDefault="009668BC" w:rsidP="009668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668BC">
        <w:rPr>
          <w:rFonts w:ascii="Monaco" w:hAnsi="Monaco" w:cs="Courier New"/>
          <w:color w:val="007B00"/>
          <w:sz w:val="21"/>
          <w:szCs w:val="21"/>
        </w:rPr>
        <w:t>import</w:t>
      </w:r>
      <w:r w:rsidRPr="009668BC">
        <w:rPr>
          <w:rFonts w:ascii="Monaco" w:hAnsi="Monaco" w:cs="Courier New"/>
          <w:sz w:val="21"/>
          <w:szCs w:val="21"/>
        </w:rPr>
        <w:t xml:space="preserve"> torch</w:t>
      </w:r>
    </w:p>
    <w:p w:rsidR="009668BC" w:rsidRDefault="009668BC" w:rsidP="005E4615">
      <w:pPr>
        <w:pStyle w:val="NormalPACKT"/>
        <w:rPr>
          <w:rStyle w:val="normaltextrun"/>
          <w:rFonts w:ascii="Calibri" w:hAnsi="Calibri" w:cs="Calibri"/>
        </w:rPr>
      </w:pPr>
    </w:p>
    <w:p w:rsidR="000E1882" w:rsidRDefault="00222D08" w:rsidP="005E4615">
      <w:pPr>
        <w:pStyle w:val="NormalPACKT"/>
        <w:rPr>
          <w:rStyle w:val="normaltextrun"/>
          <w:rFonts w:ascii="Calibri" w:hAnsi="Calibri" w:cs="Calibri"/>
        </w:rPr>
      </w:pPr>
      <w:r>
        <w:rPr>
          <w:rStyle w:val="normaltextrun"/>
          <w:rFonts w:ascii="Calibri" w:hAnsi="Calibri" w:cs="Calibri"/>
        </w:rPr>
        <w:t>While the number of imports from Detectron2 can seem intimidating at first contact, their function will become clear as we progress with the task definition.</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color w:val="007B00"/>
          <w:sz w:val="21"/>
          <w:szCs w:val="21"/>
        </w:rPr>
        <w:t>class</w:t>
      </w:r>
      <w:r w:rsidRPr="00443514">
        <w:rPr>
          <w:rFonts w:ascii="Monaco" w:hAnsi="Monaco" w:cs="Courier New"/>
          <w:sz w:val="21"/>
          <w:szCs w:val="21"/>
        </w:rPr>
        <w:t xml:space="preserve"> </w:t>
      </w:r>
      <w:r w:rsidRPr="00443514">
        <w:rPr>
          <w:rFonts w:ascii="Monaco" w:hAnsi="Monaco" w:cs="Courier New"/>
          <w:b/>
          <w:bCs/>
          <w:color w:val="0000FF"/>
          <w:sz w:val="21"/>
          <w:szCs w:val="21"/>
        </w:rPr>
        <w:t>CFG</w:t>
      </w:r>
      <w:r w:rsidRPr="00443514">
        <w:rPr>
          <w:rFonts w:ascii="Monaco" w:hAnsi="Monaco" w:cs="Courier New"/>
          <w:sz w:val="21"/>
          <w:szCs w:val="21"/>
        </w:rPr>
        <w:t>:</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wfold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666666"/>
          <w:sz w:val="21"/>
          <w:szCs w:val="21"/>
        </w:rPr>
        <w:t>4</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data_folder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BB2323"/>
          <w:sz w:val="21"/>
          <w:szCs w:val="21"/>
        </w:rPr>
        <w:t>'./input/'</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anno_folder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BB2323"/>
          <w:sz w:val="21"/>
          <w:szCs w:val="21"/>
        </w:rPr>
        <w:t>'./input/annotations/'</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model_arch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BB2323"/>
          <w:sz w:val="21"/>
          <w:szCs w:val="21"/>
        </w:rPr>
        <w:t>'mask_rcnn_R_50_FPN_3x.yaml'</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nof_iters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666666"/>
          <w:sz w:val="21"/>
          <w:szCs w:val="21"/>
        </w:rPr>
        <w:t>100</w:t>
      </w:r>
      <w:r w:rsidR="00740F0A">
        <w:rPr>
          <w:rFonts w:ascii="Monaco" w:hAnsi="Monaco" w:cs="Courier New"/>
          <w:color w:val="666666"/>
          <w:sz w:val="21"/>
          <w:szCs w:val="21"/>
          <w:lang w:val="en-US"/>
        </w:rPr>
        <w:t>0</w:t>
      </w:r>
      <w:r w:rsidRPr="00443514">
        <w:rPr>
          <w:rFonts w:ascii="Monaco" w:hAnsi="Monaco" w:cs="Courier New"/>
          <w:sz w:val="21"/>
          <w:szCs w:val="21"/>
        </w:rPr>
        <w:t xml:space="preserve"> </w:t>
      </w:r>
    </w:p>
    <w:p w:rsidR="00443514" w:rsidRPr="00443514" w:rsidRDefault="00443514" w:rsidP="004435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43514">
        <w:rPr>
          <w:rFonts w:ascii="Monaco" w:hAnsi="Monaco" w:cs="Courier New"/>
          <w:sz w:val="21"/>
          <w:szCs w:val="21"/>
        </w:rPr>
        <w:t xml:space="preserve">    seed </w:t>
      </w:r>
      <w:r w:rsidRPr="00443514">
        <w:rPr>
          <w:rFonts w:ascii="Monaco" w:hAnsi="Monaco" w:cs="Courier New"/>
          <w:color w:val="055BE0"/>
          <w:sz w:val="21"/>
          <w:szCs w:val="21"/>
        </w:rPr>
        <w:t>=</w:t>
      </w:r>
      <w:r w:rsidRPr="00443514">
        <w:rPr>
          <w:rFonts w:ascii="Monaco" w:hAnsi="Monaco" w:cs="Courier New"/>
          <w:sz w:val="21"/>
          <w:szCs w:val="21"/>
        </w:rPr>
        <w:t xml:space="preserve"> </w:t>
      </w:r>
      <w:r w:rsidRPr="00443514">
        <w:rPr>
          <w:rFonts w:ascii="Monaco" w:hAnsi="Monaco" w:cs="Courier New"/>
          <w:color w:val="666666"/>
          <w:sz w:val="21"/>
          <w:szCs w:val="21"/>
        </w:rPr>
        <w:t>45</w:t>
      </w:r>
    </w:p>
    <w:p w:rsidR="00222D08" w:rsidRDefault="00222D08" w:rsidP="005E4615">
      <w:pPr>
        <w:pStyle w:val="NormalPACKT"/>
        <w:rPr>
          <w:rStyle w:val="normaltextrun"/>
          <w:rFonts w:ascii="Calibri" w:hAnsi="Calibri" w:cs="Calibri"/>
        </w:rPr>
      </w:pPr>
    </w:p>
    <w:p w:rsidR="000C7907" w:rsidRDefault="00685C01" w:rsidP="005E4615">
      <w:pPr>
        <w:pStyle w:val="NormalPACKT"/>
        <w:rPr>
          <w:rStyle w:val="normaltextrun"/>
          <w:rFonts w:ascii="Calibri" w:hAnsi="Calibri" w:cs="Calibri"/>
        </w:rPr>
      </w:pPr>
      <w:r>
        <w:rPr>
          <w:rStyle w:val="normaltextrun"/>
          <w:rFonts w:ascii="Calibri" w:hAnsi="Calibri" w:cs="Calibri"/>
        </w:rPr>
        <w:t>One point worth mentioning here is the iterations parameter (</w:t>
      </w:r>
      <w:proofErr w:type="spellStart"/>
      <w:r w:rsidRPr="00DA4A2C">
        <w:rPr>
          <w:rStyle w:val="normaltextrun"/>
          <w:rFonts w:ascii="Calibri" w:hAnsi="Calibri" w:cs="Calibri"/>
          <w:i/>
          <w:iCs/>
        </w:rPr>
        <w:t>nof_iters</w:t>
      </w:r>
      <w:proofErr w:type="spellEnd"/>
      <w:r>
        <w:rPr>
          <w:rStyle w:val="normaltextrun"/>
          <w:rFonts w:ascii="Calibri" w:hAnsi="Calibri" w:cs="Calibri"/>
        </w:rPr>
        <w:t xml:space="preserve"> above): </w:t>
      </w:r>
      <w:r w:rsidR="00D55194">
        <w:rPr>
          <w:rStyle w:val="normaltextrun"/>
          <w:rFonts w:ascii="Calibri" w:hAnsi="Calibri" w:cs="Calibri"/>
        </w:rPr>
        <w:t xml:space="preserve">usually </w:t>
      </w:r>
      <w:r w:rsidR="00C85FE3">
        <w:rPr>
          <w:rStyle w:val="normaltextrun"/>
          <w:rFonts w:ascii="Calibri" w:hAnsi="Calibri" w:cs="Calibri"/>
        </w:rPr>
        <w:t xml:space="preserve">model training </w:t>
      </w:r>
      <w:r w:rsidR="00AE466D">
        <w:rPr>
          <w:rStyle w:val="normaltextrun"/>
          <w:rFonts w:ascii="Calibri" w:hAnsi="Calibri" w:cs="Calibri"/>
        </w:rPr>
        <w:t xml:space="preserve">is parametrized in terms of number of epochs, </w:t>
      </w:r>
      <w:r w:rsidR="000679E0">
        <w:rPr>
          <w:rStyle w:val="normaltextrun"/>
          <w:rFonts w:ascii="Calibri" w:hAnsi="Calibri" w:cs="Calibri"/>
        </w:rPr>
        <w:t>i.e.</w:t>
      </w:r>
      <w:r w:rsidR="00AE466D">
        <w:rPr>
          <w:rStyle w:val="normaltextrun"/>
          <w:rFonts w:ascii="Calibri" w:hAnsi="Calibri" w:cs="Calibri"/>
        </w:rPr>
        <w:t xml:space="preserve"> complete passes through the training data. </w:t>
      </w:r>
      <w:r w:rsidR="00407621">
        <w:rPr>
          <w:rStyle w:val="normaltextrun"/>
          <w:rFonts w:ascii="Calibri" w:hAnsi="Calibri" w:cs="Calibri"/>
        </w:rPr>
        <w:t xml:space="preserve">Detectron2 is </w:t>
      </w:r>
      <w:r w:rsidR="00C610B3">
        <w:rPr>
          <w:rStyle w:val="normaltextrun"/>
          <w:rFonts w:ascii="Calibri" w:hAnsi="Calibri" w:cs="Calibri"/>
        </w:rPr>
        <w:t>engineered</w:t>
      </w:r>
      <w:r w:rsidR="00407621">
        <w:rPr>
          <w:rStyle w:val="normaltextrun"/>
          <w:rFonts w:ascii="Calibri" w:hAnsi="Calibri" w:cs="Calibri"/>
        </w:rPr>
        <w:t xml:space="preserve"> differently</w:t>
      </w:r>
      <w:r w:rsidR="00BA3913">
        <w:rPr>
          <w:rStyle w:val="normaltextrun"/>
          <w:rFonts w:ascii="Calibri" w:hAnsi="Calibri" w:cs="Calibri"/>
        </w:rPr>
        <w:t>: one iteration refers to one mini-batch</w:t>
      </w:r>
      <w:r w:rsidR="003C3A1A">
        <w:rPr>
          <w:rStyle w:val="normaltextrun"/>
          <w:rFonts w:ascii="Calibri" w:hAnsi="Calibri" w:cs="Calibri"/>
        </w:rPr>
        <w:t xml:space="preserve"> and d</w:t>
      </w:r>
      <w:r w:rsidR="007A7B4D">
        <w:rPr>
          <w:rStyle w:val="normaltextrun"/>
          <w:rFonts w:ascii="Calibri" w:hAnsi="Calibri" w:cs="Calibri"/>
        </w:rPr>
        <w:t>ifferent mini-batch sizes are used in different parts of the model.</w:t>
      </w:r>
      <w:r w:rsidR="00407621">
        <w:rPr>
          <w:rStyle w:val="normaltextrun"/>
          <w:rFonts w:ascii="Calibri" w:hAnsi="Calibri" w:cs="Calibri"/>
        </w:rPr>
        <w:t xml:space="preserve"> </w:t>
      </w:r>
    </w:p>
    <w:p w:rsidR="00443514" w:rsidRDefault="00F21248" w:rsidP="005E4615">
      <w:pPr>
        <w:pStyle w:val="NormalPACKT"/>
        <w:rPr>
          <w:rStyle w:val="normaltextrun"/>
          <w:rFonts w:ascii="Calibri" w:hAnsi="Calibri" w:cs="Calibri"/>
        </w:rPr>
      </w:pPr>
      <w:r>
        <w:rPr>
          <w:rStyle w:val="normaltextrun"/>
          <w:rFonts w:ascii="Calibri" w:hAnsi="Calibri" w:cs="Calibri"/>
        </w:rPr>
        <w:t xml:space="preserve">In order to ensure the results are </w:t>
      </w:r>
      <w:r w:rsidR="002429EA">
        <w:rPr>
          <w:rStyle w:val="normaltextrun"/>
          <w:rFonts w:ascii="Calibri" w:hAnsi="Calibri" w:cs="Calibri"/>
        </w:rPr>
        <w:t xml:space="preserve">reproducible, </w:t>
      </w:r>
      <w:r w:rsidR="005E7F33">
        <w:rPr>
          <w:rStyle w:val="normaltextrun"/>
          <w:rFonts w:ascii="Calibri" w:hAnsi="Calibri" w:cs="Calibri"/>
        </w:rPr>
        <w:t xml:space="preserve">we fix random seeds </w:t>
      </w:r>
      <w:r w:rsidR="00A81A38">
        <w:rPr>
          <w:rStyle w:val="normaltextrun"/>
          <w:rFonts w:ascii="Calibri" w:hAnsi="Calibri" w:cs="Calibri"/>
        </w:rPr>
        <w:t>used by different components of the model</w:t>
      </w:r>
      <w:r w:rsidR="002448FA">
        <w:rPr>
          <w:rStyle w:val="normaltextrun"/>
          <w:rFonts w:ascii="Calibri" w:hAnsi="Calibri" w:cs="Calibri"/>
        </w:rPr>
        <w:t>:</w:t>
      </w:r>
    </w:p>
    <w:p w:rsidR="00A81A38" w:rsidRDefault="00A81A38" w:rsidP="005E4615">
      <w:pPr>
        <w:pStyle w:val="NormalPACKT"/>
        <w:rPr>
          <w:rStyle w:val="normaltextrun"/>
          <w:rFonts w:ascii="Calibri" w:hAnsi="Calibri" w:cs="Calibri"/>
        </w:rPr>
      </w:pP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color w:val="007B00"/>
          <w:sz w:val="21"/>
          <w:szCs w:val="21"/>
        </w:rPr>
        <w:t>def</w:t>
      </w:r>
      <w:r w:rsidRPr="00A81A38">
        <w:rPr>
          <w:rFonts w:ascii="Monaco" w:hAnsi="Monaco" w:cs="Courier New"/>
          <w:sz w:val="21"/>
          <w:szCs w:val="21"/>
        </w:rPr>
        <w:t xml:space="preserve"> seed_everything(seed):</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random</w:t>
      </w:r>
      <w:r w:rsidRPr="00A81A38">
        <w:rPr>
          <w:rFonts w:ascii="Monaco" w:hAnsi="Monaco" w:cs="Courier New"/>
          <w:color w:val="055BE0"/>
          <w:sz w:val="21"/>
          <w:szCs w:val="21"/>
        </w:rPr>
        <w:t>.</w:t>
      </w:r>
      <w:r w:rsidRPr="00A81A38">
        <w:rPr>
          <w:rFonts w:ascii="Monaco" w:hAnsi="Monaco" w:cs="Courier New"/>
          <w:sz w:val="21"/>
          <w:szCs w:val="21"/>
        </w:rPr>
        <w:t>seed(seed)</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os</w:t>
      </w:r>
      <w:r w:rsidRPr="00A81A38">
        <w:rPr>
          <w:rFonts w:ascii="Monaco" w:hAnsi="Monaco" w:cs="Courier New"/>
          <w:color w:val="055BE0"/>
          <w:sz w:val="21"/>
          <w:szCs w:val="21"/>
        </w:rPr>
        <w:t>.</w:t>
      </w:r>
      <w:r w:rsidRPr="00A81A38">
        <w:rPr>
          <w:rFonts w:ascii="Monaco" w:hAnsi="Monaco" w:cs="Courier New"/>
          <w:sz w:val="21"/>
          <w:szCs w:val="21"/>
        </w:rPr>
        <w:t>environ[</w:t>
      </w:r>
      <w:r w:rsidRPr="00A81A38">
        <w:rPr>
          <w:rFonts w:ascii="Monaco" w:hAnsi="Monaco" w:cs="Courier New"/>
          <w:color w:val="BB2323"/>
          <w:sz w:val="21"/>
          <w:szCs w:val="21"/>
        </w:rPr>
        <w:t>'PYTHONHASHSEED'</w:t>
      </w:r>
      <w:r w:rsidRPr="00A81A38">
        <w:rPr>
          <w:rFonts w:ascii="Monaco" w:hAnsi="Monaco" w:cs="Courier New"/>
          <w:sz w:val="21"/>
          <w:szCs w:val="21"/>
        </w:rPr>
        <w:t xml:space="preserve">] </w:t>
      </w:r>
      <w:r w:rsidRPr="00A81A38">
        <w:rPr>
          <w:rFonts w:ascii="Monaco" w:hAnsi="Monaco" w:cs="Courier New"/>
          <w:color w:val="055BE0"/>
          <w:sz w:val="21"/>
          <w:szCs w:val="21"/>
        </w:rPr>
        <w:t>=</w:t>
      </w:r>
      <w:r w:rsidRPr="00A81A38">
        <w:rPr>
          <w:rFonts w:ascii="Monaco" w:hAnsi="Monaco" w:cs="Courier New"/>
          <w:sz w:val="21"/>
          <w:szCs w:val="21"/>
        </w:rPr>
        <w:t xml:space="preserve"> </w:t>
      </w:r>
      <w:r w:rsidRPr="00A81A38">
        <w:rPr>
          <w:rFonts w:ascii="Monaco" w:hAnsi="Monaco" w:cs="Courier New"/>
          <w:color w:val="008000"/>
          <w:sz w:val="21"/>
          <w:szCs w:val="21"/>
        </w:rPr>
        <w:t>str</w:t>
      </w:r>
      <w:r w:rsidRPr="00A81A38">
        <w:rPr>
          <w:rFonts w:ascii="Monaco" w:hAnsi="Monaco" w:cs="Courier New"/>
          <w:sz w:val="21"/>
          <w:szCs w:val="21"/>
        </w:rPr>
        <w:t>(seed)</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np</w:t>
      </w:r>
      <w:r w:rsidRPr="00A81A38">
        <w:rPr>
          <w:rFonts w:ascii="Monaco" w:hAnsi="Monaco" w:cs="Courier New"/>
          <w:color w:val="055BE0"/>
          <w:sz w:val="21"/>
          <w:szCs w:val="21"/>
        </w:rPr>
        <w:t>.</w:t>
      </w:r>
      <w:r w:rsidRPr="00A81A38">
        <w:rPr>
          <w:rFonts w:ascii="Monaco" w:hAnsi="Monaco" w:cs="Courier New"/>
          <w:sz w:val="21"/>
          <w:szCs w:val="21"/>
        </w:rPr>
        <w:t>random</w:t>
      </w:r>
      <w:r w:rsidRPr="00A81A38">
        <w:rPr>
          <w:rFonts w:ascii="Monaco" w:hAnsi="Monaco" w:cs="Courier New"/>
          <w:color w:val="055BE0"/>
          <w:sz w:val="21"/>
          <w:szCs w:val="21"/>
        </w:rPr>
        <w:t>.</w:t>
      </w:r>
      <w:r w:rsidRPr="00A81A38">
        <w:rPr>
          <w:rFonts w:ascii="Monaco" w:hAnsi="Monaco" w:cs="Courier New"/>
          <w:sz w:val="21"/>
          <w:szCs w:val="21"/>
        </w:rPr>
        <w:t>seed(seed)</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torch</w:t>
      </w:r>
      <w:r w:rsidRPr="00A81A38">
        <w:rPr>
          <w:rFonts w:ascii="Monaco" w:hAnsi="Monaco" w:cs="Courier New"/>
          <w:color w:val="055BE0"/>
          <w:sz w:val="21"/>
          <w:szCs w:val="21"/>
        </w:rPr>
        <w:t>.</w:t>
      </w:r>
      <w:r w:rsidRPr="00A81A38">
        <w:rPr>
          <w:rFonts w:ascii="Monaco" w:hAnsi="Monaco" w:cs="Courier New"/>
          <w:sz w:val="21"/>
          <w:szCs w:val="21"/>
        </w:rPr>
        <w:t>manual_seed(seed)</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torch</w:t>
      </w:r>
      <w:r w:rsidRPr="00A81A38">
        <w:rPr>
          <w:rFonts w:ascii="Monaco" w:hAnsi="Monaco" w:cs="Courier New"/>
          <w:color w:val="055BE0"/>
          <w:sz w:val="21"/>
          <w:szCs w:val="21"/>
        </w:rPr>
        <w:t>.</w:t>
      </w:r>
      <w:r w:rsidRPr="00A81A38">
        <w:rPr>
          <w:rFonts w:ascii="Monaco" w:hAnsi="Monaco" w:cs="Courier New"/>
          <w:sz w:val="21"/>
          <w:szCs w:val="21"/>
        </w:rPr>
        <w:t>cuda</w:t>
      </w:r>
      <w:r w:rsidRPr="00A81A38">
        <w:rPr>
          <w:rFonts w:ascii="Monaco" w:hAnsi="Monaco" w:cs="Courier New"/>
          <w:color w:val="055BE0"/>
          <w:sz w:val="21"/>
          <w:szCs w:val="21"/>
        </w:rPr>
        <w:t>.</w:t>
      </w:r>
      <w:r w:rsidRPr="00A81A38">
        <w:rPr>
          <w:rFonts w:ascii="Monaco" w:hAnsi="Monaco" w:cs="Courier New"/>
          <w:sz w:val="21"/>
          <w:szCs w:val="21"/>
        </w:rPr>
        <w:t>manual_seed(seed)</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 xml:space="preserve">    torch</w:t>
      </w:r>
      <w:r w:rsidRPr="00A81A38">
        <w:rPr>
          <w:rFonts w:ascii="Monaco" w:hAnsi="Monaco" w:cs="Courier New"/>
          <w:color w:val="055BE0"/>
          <w:sz w:val="21"/>
          <w:szCs w:val="21"/>
        </w:rPr>
        <w:t>.</w:t>
      </w:r>
      <w:r w:rsidRPr="00A81A38">
        <w:rPr>
          <w:rFonts w:ascii="Monaco" w:hAnsi="Monaco" w:cs="Courier New"/>
          <w:sz w:val="21"/>
          <w:szCs w:val="21"/>
        </w:rPr>
        <w:t>backends</w:t>
      </w:r>
      <w:r w:rsidRPr="00A81A38">
        <w:rPr>
          <w:rFonts w:ascii="Monaco" w:hAnsi="Monaco" w:cs="Courier New"/>
          <w:color w:val="055BE0"/>
          <w:sz w:val="21"/>
          <w:szCs w:val="21"/>
        </w:rPr>
        <w:t>.</w:t>
      </w:r>
      <w:r w:rsidRPr="00A81A38">
        <w:rPr>
          <w:rFonts w:ascii="Monaco" w:hAnsi="Monaco" w:cs="Courier New"/>
          <w:sz w:val="21"/>
          <w:szCs w:val="21"/>
        </w:rPr>
        <w:t>cudnn</w:t>
      </w:r>
      <w:r w:rsidRPr="00A81A38">
        <w:rPr>
          <w:rFonts w:ascii="Monaco" w:hAnsi="Monaco" w:cs="Courier New"/>
          <w:color w:val="055BE0"/>
          <w:sz w:val="21"/>
          <w:szCs w:val="21"/>
        </w:rPr>
        <w:t>.</w:t>
      </w:r>
      <w:r w:rsidRPr="00A81A38">
        <w:rPr>
          <w:rFonts w:ascii="Monaco" w:hAnsi="Monaco" w:cs="Courier New"/>
          <w:sz w:val="21"/>
          <w:szCs w:val="21"/>
        </w:rPr>
        <w:t xml:space="preserve">deterministic </w:t>
      </w:r>
      <w:r w:rsidRPr="00A81A38">
        <w:rPr>
          <w:rFonts w:ascii="Monaco" w:hAnsi="Monaco" w:cs="Courier New"/>
          <w:color w:val="055BE0"/>
          <w:sz w:val="21"/>
          <w:szCs w:val="21"/>
        </w:rPr>
        <w:t>=</w:t>
      </w:r>
      <w:r w:rsidRPr="00A81A38">
        <w:rPr>
          <w:rFonts w:ascii="Monaco" w:hAnsi="Monaco" w:cs="Courier New"/>
          <w:sz w:val="21"/>
          <w:szCs w:val="21"/>
        </w:rPr>
        <w:t xml:space="preserve"> </w:t>
      </w:r>
      <w:r w:rsidRPr="00A81A38">
        <w:rPr>
          <w:rFonts w:ascii="Monaco" w:hAnsi="Monaco" w:cs="Courier New"/>
          <w:color w:val="3D7E7E"/>
          <w:sz w:val="21"/>
          <w:szCs w:val="21"/>
        </w:rPr>
        <w:t>True</w:t>
      </w: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A81A38" w:rsidRPr="00A81A38" w:rsidRDefault="00A81A38" w:rsidP="00A81A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81A38">
        <w:rPr>
          <w:rFonts w:ascii="Monaco" w:hAnsi="Monaco" w:cs="Courier New"/>
          <w:sz w:val="21"/>
          <w:szCs w:val="21"/>
        </w:rPr>
        <w:t>seed_everything(CFG</w:t>
      </w:r>
      <w:r w:rsidRPr="00A81A38">
        <w:rPr>
          <w:rFonts w:ascii="Monaco" w:hAnsi="Monaco" w:cs="Courier New"/>
          <w:color w:val="055BE0"/>
          <w:sz w:val="21"/>
          <w:szCs w:val="21"/>
        </w:rPr>
        <w:t>.</w:t>
      </w:r>
      <w:r w:rsidRPr="00A81A38">
        <w:rPr>
          <w:rFonts w:ascii="Monaco" w:hAnsi="Monaco" w:cs="Courier New"/>
          <w:sz w:val="21"/>
          <w:szCs w:val="21"/>
        </w:rPr>
        <w:t>seed)</w:t>
      </w:r>
    </w:p>
    <w:p w:rsidR="00A81A38" w:rsidRDefault="00A81A38" w:rsidP="005E4615">
      <w:pPr>
        <w:pStyle w:val="NormalPACKT"/>
        <w:rPr>
          <w:rStyle w:val="normaltextrun"/>
          <w:rFonts w:ascii="Calibri" w:hAnsi="Calibri" w:cs="Calibri"/>
        </w:rPr>
      </w:pPr>
    </w:p>
    <w:p w:rsidR="00DB7B64" w:rsidRPr="00D17F84" w:rsidRDefault="00DB7B64" w:rsidP="00D17F84">
      <w:pPr>
        <w:pStyle w:val="NormalPACKT"/>
        <w:rPr>
          <w:rFonts w:ascii="Calibri" w:hAnsi="Calibri" w:cs="Calibri"/>
          <w:sz w:val="21"/>
          <w:szCs w:val="21"/>
        </w:rPr>
      </w:pPr>
      <w:r w:rsidRPr="006861F8">
        <w:rPr>
          <w:rStyle w:val="normaltextrun"/>
          <w:rFonts w:ascii="Calibri" w:hAnsi="Calibri" w:cs="Calibri"/>
        </w:rPr>
        <w:t>The competition metric was the mean average precision at different intersection over union (</w:t>
      </w:r>
      <w:proofErr w:type="spellStart"/>
      <w:r w:rsidRPr="006861F8">
        <w:rPr>
          <w:rStyle w:val="normaltextrun"/>
          <w:rFonts w:ascii="Calibri" w:hAnsi="Calibri" w:cs="Calibri"/>
        </w:rPr>
        <w:t>IoU</w:t>
      </w:r>
      <w:proofErr w:type="spellEnd"/>
      <w:r w:rsidRPr="006861F8">
        <w:rPr>
          <w:rStyle w:val="normaltextrun"/>
          <w:rFonts w:ascii="Calibri" w:hAnsi="Calibri" w:cs="Calibri"/>
        </w:rPr>
        <w:t xml:space="preserve">) thresholds. </w:t>
      </w:r>
      <w:r w:rsidRPr="00D17F84">
        <w:rPr>
          <w:rFonts w:ascii="Calibri" w:hAnsi="Calibri" w:cs="Calibri"/>
          <w:sz w:val="21"/>
          <w:szCs w:val="21"/>
        </w:rPr>
        <w:t xml:space="preserve">The </w:t>
      </w:r>
      <w:proofErr w:type="spellStart"/>
      <w:r w:rsidRPr="00D17F84">
        <w:rPr>
          <w:rFonts w:ascii="Calibri" w:hAnsi="Calibri" w:cs="Calibri"/>
          <w:sz w:val="21"/>
          <w:szCs w:val="21"/>
        </w:rPr>
        <w:t>IoU</w:t>
      </w:r>
      <w:proofErr w:type="spellEnd"/>
      <w:r w:rsidRPr="00D17F84">
        <w:rPr>
          <w:rFonts w:ascii="Calibri" w:hAnsi="Calibri" w:cs="Calibri"/>
          <w:sz w:val="21"/>
          <w:szCs w:val="21"/>
        </w:rPr>
        <w:t xml:space="preserve"> of a proposed set of object pixels and a set of true object pixels is calculated as:</w:t>
      </w:r>
      <w:r w:rsidRPr="00D17F84">
        <w:rPr>
          <w:rFonts w:ascii="Calibri" w:hAnsi="Calibri" w:cs="Calibri"/>
          <w:sz w:val="21"/>
          <w:szCs w:val="21"/>
        </w:rPr>
        <w:br/>
      </w:r>
    </w:p>
    <w:p w:rsidR="00D2604B" w:rsidRDefault="00DB7B64" w:rsidP="006861F8">
      <w:pPr>
        <w:jc w:val="center"/>
        <w:textAlignment w:val="baseline"/>
        <w:rPr>
          <w:rFonts w:ascii="Cambria Math" w:hAnsi="Cambria Math" w:cs="Cambria Math"/>
          <w:sz w:val="26"/>
          <w:szCs w:val="26"/>
          <w:bdr w:val="none" w:sz="0" w:space="0" w:color="auto" w:frame="1"/>
        </w:rPr>
      </w:pPr>
      <w:r w:rsidRPr="00D17F84">
        <w:rPr>
          <w:rFonts w:ascii="Cambria Math" w:hAnsi="Cambria Math" w:cs="Cambria Math"/>
          <w:sz w:val="26"/>
          <w:szCs w:val="26"/>
          <w:bdr w:val="none" w:sz="0" w:space="0" w:color="auto" w:frame="1"/>
        </w:rPr>
        <w:t>𝐼𝑜𝑈</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𝐴</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𝐵</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𝐴</w:t>
      </w:r>
      <w:r w:rsidRPr="00D17F84">
        <w:rPr>
          <w:rFonts w:ascii="Calibri" w:hAnsi="Calibri" w:cs="Calibri"/>
          <w:sz w:val="26"/>
          <w:szCs w:val="26"/>
          <w:bdr w:val="none" w:sz="0" w:space="0" w:color="auto" w:frame="1"/>
        </w:rPr>
        <w:t>∩</w:t>
      </w:r>
      <w:r w:rsidRPr="00D17F84">
        <w:rPr>
          <w:rFonts w:ascii="Cambria Math" w:hAnsi="Cambria Math" w:cs="Cambria Math"/>
          <w:sz w:val="26"/>
          <w:szCs w:val="26"/>
          <w:bdr w:val="none" w:sz="0" w:space="0" w:color="auto" w:frame="1"/>
        </w:rPr>
        <w:t>𝐵</w:t>
      </w:r>
      <w:r w:rsidR="006861F8">
        <w:rPr>
          <w:rFonts w:ascii="Cambria Math" w:hAnsi="Cambria Math" w:cs="Cambria Math"/>
          <w:sz w:val="26"/>
          <w:szCs w:val="26"/>
          <w:bdr w:val="none" w:sz="0" w:space="0" w:color="auto" w:frame="1"/>
          <w:lang w:val="en-US"/>
        </w:rPr>
        <w:t xml:space="preserve"> / </w:t>
      </w:r>
      <w:r w:rsidRPr="00D17F84">
        <w:rPr>
          <w:rFonts w:ascii="Cambria Math" w:hAnsi="Cambria Math" w:cs="Cambria Math"/>
          <w:sz w:val="26"/>
          <w:szCs w:val="26"/>
          <w:bdr w:val="none" w:sz="0" w:space="0" w:color="auto" w:frame="1"/>
        </w:rPr>
        <w:t>𝐴∪𝐵</w:t>
      </w:r>
    </w:p>
    <w:p w:rsidR="00D2604B" w:rsidRDefault="00D2604B" w:rsidP="006861F8">
      <w:pPr>
        <w:jc w:val="center"/>
        <w:textAlignment w:val="baseline"/>
        <w:rPr>
          <w:rFonts w:ascii="Cambria Math" w:hAnsi="Cambria Math" w:cs="Cambria Math"/>
          <w:sz w:val="26"/>
          <w:szCs w:val="26"/>
          <w:bdr w:val="none" w:sz="0" w:space="0" w:color="auto" w:frame="1"/>
        </w:rPr>
      </w:pPr>
    </w:p>
    <w:p w:rsidR="00DB7B64" w:rsidRPr="009E7AB3" w:rsidRDefault="00DB7B64" w:rsidP="00D17F84">
      <w:pPr>
        <w:textAlignment w:val="baseline"/>
        <w:rPr>
          <w:rFonts w:ascii="Calibri" w:hAnsi="Calibri" w:cs="Calibri"/>
          <w:lang w:val="en-US"/>
        </w:rPr>
      </w:pPr>
      <w:r w:rsidRPr="009E7AB3">
        <w:rPr>
          <w:rFonts w:ascii="Calibri" w:hAnsi="Calibri" w:cs="Calibri"/>
        </w:rPr>
        <w:t>The metric sweeps over a range of IoU thresholds, at each point calculating an average precision value. The threshold values range from 0.5 to 0.95</w:t>
      </w:r>
      <w:r w:rsidR="00D17F84" w:rsidRPr="009E7AB3">
        <w:rPr>
          <w:rFonts w:ascii="Calibri" w:hAnsi="Calibri" w:cs="Calibri"/>
          <w:lang w:val="en-US"/>
        </w:rPr>
        <w:t xml:space="preserve">. </w:t>
      </w:r>
    </w:p>
    <w:p w:rsidR="00870E41" w:rsidRDefault="00DB7B64" w:rsidP="003E4200">
      <w:pPr>
        <w:shd w:val="clear" w:color="auto" w:fill="FFFFFF"/>
        <w:textAlignment w:val="baseline"/>
        <w:rPr>
          <w:ins w:id="188" w:author="BANACHEWICZ, Konrad" w:date="2022-01-06T22:29:00Z"/>
          <w:rFonts w:ascii="Calibri" w:hAnsi="Calibri" w:cs="Calibri"/>
          <w:lang w:val="en-US"/>
        </w:rPr>
      </w:pPr>
      <w:r w:rsidRPr="003E4200">
        <w:rPr>
          <w:rFonts w:ascii="Calibri" w:hAnsi="Calibri" w:cs="Calibri"/>
        </w:rPr>
        <w:t>At each threshold value </w:t>
      </w:r>
      <w:r w:rsidRPr="003E4200">
        <w:rPr>
          <w:rFonts w:ascii="Cambria Math" w:hAnsi="Cambria Math" w:cs="Cambria Math"/>
          <w:bdr w:val="none" w:sz="0" w:space="0" w:color="auto" w:frame="1"/>
        </w:rPr>
        <w:t>𝑡</w:t>
      </w:r>
      <w:r w:rsidRPr="003E4200">
        <w:rPr>
          <w:rFonts w:ascii="Calibri" w:hAnsi="Calibri" w:cs="Calibri"/>
          <w:bdr w:val="none" w:sz="0" w:space="0" w:color="auto" w:frame="1"/>
        </w:rPr>
        <w:t>t</w:t>
      </w:r>
      <w:r w:rsidRPr="003E4200">
        <w:rPr>
          <w:rFonts w:ascii="Calibri" w:hAnsi="Calibri" w:cs="Calibri"/>
        </w:rPr>
        <w:t>, a precision value is calculated based on the number of true positives (TP), false negatives (FN), and false positives (FP) resulting from comparing the predicted object to all ground truth objects</w:t>
      </w:r>
      <w:ins w:id="189" w:author="BANACHEWICZ, Konrad" w:date="2022-01-06T22:27:00Z">
        <w:r w:rsidR="00E96A17" w:rsidRPr="003E4200">
          <w:rPr>
            <w:rFonts w:ascii="Calibri" w:hAnsi="Calibri" w:cs="Calibri"/>
            <w:lang w:val="en-US"/>
          </w:rPr>
          <w:t xml:space="preserve">. </w:t>
        </w:r>
      </w:ins>
      <w:r w:rsidRPr="003E4200">
        <w:rPr>
          <w:rFonts w:ascii="Calibri" w:hAnsi="Calibri" w:cs="Calibri"/>
        </w:rPr>
        <w:t>Lastly, the score returned by the competition metric is the mean taken over the individual average precisions of each image in the test dataset.</w:t>
      </w:r>
      <w:r w:rsidR="00385997">
        <w:rPr>
          <w:rFonts w:ascii="Calibri" w:hAnsi="Calibri" w:cs="Calibri"/>
          <w:lang w:val="en-US"/>
        </w:rPr>
        <w:t xml:space="preserve"> </w:t>
      </w:r>
    </w:p>
    <w:p w:rsidR="00870E41" w:rsidRDefault="00870E41" w:rsidP="003E4200">
      <w:pPr>
        <w:shd w:val="clear" w:color="auto" w:fill="FFFFFF"/>
        <w:textAlignment w:val="baseline"/>
        <w:rPr>
          <w:ins w:id="190" w:author="BANACHEWICZ, Konrad" w:date="2022-01-06T22:29:00Z"/>
          <w:rFonts w:ascii="Calibri" w:hAnsi="Calibri" w:cs="Calibri"/>
          <w:lang w:val="en-US"/>
        </w:rPr>
      </w:pPr>
    </w:p>
    <w:p w:rsidR="00385997" w:rsidRDefault="00385997" w:rsidP="003E4200">
      <w:pPr>
        <w:shd w:val="clear" w:color="auto" w:fill="FFFFFF"/>
        <w:textAlignment w:val="baseline"/>
        <w:rPr>
          <w:rFonts w:ascii="Calibri" w:hAnsi="Calibri" w:cs="Calibri"/>
          <w:lang w:val="en-US"/>
        </w:rPr>
      </w:pPr>
      <w:r>
        <w:rPr>
          <w:rFonts w:ascii="Calibri" w:hAnsi="Calibri" w:cs="Calibri"/>
          <w:lang w:val="en-US"/>
        </w:rPr>
        <w:t>Below, we define the functions necessary to calculate the metric and use it directly inside the model as the objective function:</w:t>
      </w:r>
    </w:p>
    <w:p w:rsidR="00385997" w:rsidRDefault="00385997" w:rsidP="003E4200">
      <w:pPr>
        <w:shd w:val="clear" w:color="auto" w:fill="FFFFFF"/>
        <w:textAlignment w:val="baseline"/>
        <w:rPr>
          <w:rFonts w:ascii="Calibri" w:hAnsi="Calibri" w:cs="Calibri"/>
          <w:lang w:val="en-US"/>
        </w:rPr>
      </w:pP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i/>
          <w:iCs/>
          <w:sz w:val="21"/>
          <w:szCs w:val="21"/>
        </w:rPr>
        <w:t># Taken from https://www.kaggle.com/theoviel/competition-metric-map-iou</w:t>
      </w: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color w:val="007B00"/>
          <w:sz w:val="21"/>
          <w:szCs w:val="21"/>
        </w:rPr>
        <w:t>def</w:t>
      </w:r>
      <w:r w:rsidRPr="00C66093">
        <w:rPr>
          <w:rFonts w:ascii="Monaco" w:hAnsi="Monaco" w:cs="Courier New"/>
          <w:sz w:val="21"/>
          <w:szCs w:val="21"/>
        </w:rPr>
        <w:t xml:space="preserve"> precision_at(threshold, iou):</w:t>
      </w: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matches </w:t>
      </w:r>
      <w:r w:rsidRPr="00C66093">
        <w:rPr>
          <w:rFonts w:ascii="Monaco" w:hAnsi="Monaco" w:cs="Courier New"/>
          <w:color w:val="055BE0"/>
          <w:sz w:val="21"/>
          <w:szCs w:val="21"/>
        </w:rPr>
        <w:t>=</w:t>
      </w:r>
      <w:r w:rsidRPr="00C66093">
        <w:rPr>
          <w:rFonts w:ascii="Monaco" w:hAnsi="Monaco" w:cs="Courier New"/>
          <w:sz w:val="21"/>
          <w:szCs w:val="21"/>
        </w:rPr>
        <w:t xml:space="preserve"> iou </w:t>
      </w:r>
      <w:r w:rsidRPr="00C66093">
        <w:rPr>
          <w:rFonts w:ascii="Monaco" w:hAnsi="Monaco" w:cs="Courier New"/>
          <w:color w:val="055BE0"/>
          <w:sz w:val="21"/>
          <w:szCs w:val="21"/>
        </w:rPr>
        <w:t>&gt;</w:t>
      </w:r>
      <w:r w:rsidRPr="00C66093">
        <w:rPr>
          <w:rFonts w:ascii="Monaco" w:hAnsi="Monaco" w:cs="Courier New"/>
          <w:sz w:val="21"/>
          <w:szCs w:val="21"/>
        </w:rPr>
        <w:t xml:space="preserve"> threshold</w:t>
      </w: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true_positives </w:t>
      </w:r>
      <w:r w:rsidRPr="00C66093">
        <w:rPr>
          <w:rFonts w:ascii="Monaco" w:hAnsi="Monaco" w:cs="Courier New"/>
          <w:color w:val="055BE0"/>
          <w:sz w:val="21"/>
          <w:szCs w:val="21"/>
        </w:rPr>
        <w:t>=</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sum(matches, axis</w:t>
      </w:r>
      <w:r w:rsidRPr="00C66093">
        <w:rPr>
          <w:rFonts w:ascii="Monaco" w:hAnsi="Monaco" w:cs="Courier New"/>
          <w:color w:val="055BE0"/>
          <w:sz w:val="21"/>
          <w:szCs w:val="21"/>
        </w:rPr>
        <w:t>=</w:t>
      </w:r>
      <w:r w:rsidRPr="00C66093">
        <w:rPr>
          <w:rFonts w:ascii="Monaco" w:hAnsi="Monaco" w:cs="Courier New"/>
          <w:color w:val="666666"/>
          <w:sz w:val="21"/>
          <w:szCs w:val="21"/>
        </w:rPr>
        <w:t>1</w:t>
      </w:r>
      <w:r w:rsidRPr="00C66093">
        <w:rPr>
          <w:rFonts w:ascii="Monaco" w:hAnsi="Monaco" w:cs="Courier New"/>
          <w:sz w:val="21"/>
          <w:szCs w:val="21"/>
        </w:rPr>
        <w:t xml:space="preserve">) </w:t>
      </w:r>
      <w:r w:rsidRPr="00C66093">
        <w:rPr>
          <w:rFonts w:ascii="Monaco" w:hAnsi="Monaco" w:cs="Courier New"/>
          <w:color w:val="055BE0"/>
          <w:sz w:val="21"/>
          <w:szCs w:val="21"/>
        </w:rPr>
        <w:t>==</w:t>
      </w:r>
      <w:r w:rsidRPr="00C66093">
        <w:rPr>
          <w:rFonts w:ascii="Monaco" w:hAnsi="Monaco" w:cs="Courier New"/>
          <w:sz w:val="21"/>
          <w:szCs w:val="21"/>
        </w:rPr>
        <w:t xml:space="preserve"> </w:t>
      </w:r>
      <w:r w:rsidRPr="00C66093">
        <w:rPr>
          <w:rFonts w:ascii="Monaco" w:hAnsi="Monaco" w:cs="Courier New"/>
          <w:color w:val="666666"/>
          <w:sz w:val="21"/>
          <w:szCs w:val="21"/>
        </w:rPr>
        <w:t>1</w:t>
      </w:r>
      <w:r w:rsidRPr="00C66093">
        <w:rPr>
          <w:rFonts w:ascii="Monaco" w:hAnsi="Monaco" w:cs="Courier New"/>
          <w:sz w:val="21"/>
          <w:szCs w:val="21"/>
        </w:rPr>
        <w:t xml:space="preserve">  </w:t>
      </w:r>
      <w:r w:rsidRPr="00C66093">
        <w:rPr>
          <w:rFonts w:ascii="Monaco" w:hAnsi="Monaco" w:cs="Courier New"/>
          <w:i/>
          <w:iCs/>
          <w:sz w:val="21"/>
          <w:szCs w:val="21"/>
        </w:rPr>
        <w:t># Correct objects</w:t>
      </w: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false_positives </w:t>
      </w:r>
      <w:r w:rsidRPr="00C66093">
        <w:rPr>
          <w:rFonts w:ascii="Monaco" w:hAnsi="Monaco" w:cs="Courier New"/>
          <w:color w:val="055BE0"/>
          <w:sz w:val="21"/>
          <w:szCs w:val="21"/>
        </w:rPr>
        <w:t>=</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sum(matches, axis</w:t>
      </w:r>
      <w:r w:rsidRPr="00C66093">
        <w:rPr>
          <w:rFonts w:ascii="Monaco" w:hAnsi="Monaco" w:cs="Courier New"/>
          <w:color w:val="055BE0"/>
          <w:sz w:val="21"/>
          <w:szCs w:val="21"/>
        </w:rPr>
        <w:t>=</w:t>
      </w:r>
      <w:r w:rsidRPr="00C66093">
        <w:rPr>
          <w:rFonts w:ascii="Monaco" w:hAnsi="Monaco" w:cs="Courier New"/>
          <w:color w:val="666666"/>
          <w:sz w:val="21"/>
          <w:szCs w:val="21"/>
        </w:rPr>
        <w:t>0</w:t>
      </w:r>
      <w:r w:rsidRPr="00C66093">
        <w:rPr>
          <w:rFonts w:ascii="Monaco" w:hAnsi="Monaco" w:cs="Courier New"/>
          <w:sz w:val="21"/>
          <w:szCs w:val="21"/>
        </w:rPr>
        <w:t xml:space="preserve">) </w:t>
      </w:r>
      <w:r w:rsidRPr="00C66093">
        <w:rPr>
          <w:rFonts w:ascii="Monaco" w:hAnsi="Monaco" w:cs="Courier New"/>
          <w:color w:val="055BE0"/>
          <w:sz w:val="21"/>
          <w:szCs w:val="21"/>
        </w:rPr>
        <w:t>==</w:t>
      </w:r>
      <w:r w:rsidRPr="00C66093">
        <w:rPr>
          <w:rFonts w:ascii="Monaco" w:hAnsi="Monaco" w:cs="Courier New"/>
          <w:sz w:val="21"/>
          <w:szCs w:val="21"/>
        </w:rPr>
        <w:t xml:space="preserve"> </w:t>
      </w:r>
      <w:r w:rsidRPr="00C66093">
        <w:rPr>
          <w:rFonts w:ascii="Monaco" w:hAnsi="Monaco" w:cs="Courier New"/>
          <w:color w:val="666666"/>
          <w:sz w:val="21"/>
          <w:szCs w:val="21"/>
        </w:rPr>
        <w:t>0</w:t>
      </w:r>
      <w:r w:rsidRPr="00C66093">
        <w:rPr>
          <w:rFonts w:ascii="Monaco" w:hAnsi="Monaco" w:cs="Courier New"/>
          <w:sz w:val="21"/>
          <w:szCs w:val="21"/>
        </w:rPr>
        <w:t xml:space="preserve">  </w:t>
      </w:r>
      <w:r w:rsidRPr="00C66093">
        <w:rPr>
          <w:rFonts w:ascii="Monaco" w:hAnsi="Monaco" w:cs="Courier New"/>
          <w:i/>
          <w:iCs/>
          <w:sz w:val="21"/>
          <w:szCs w:val="21"/>
        </w:rPr>
        <w:t># Missed objects</w:t>
      </w: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false_negatives </w:t>
      </w:r>
      <w:r w:rsidRPr="00C66093">
        <w:rPr>
          <w:rFonts w:ascii="Monaco" w:hAnsi="Monaco" w:cs="Courier New"/>
          <w:color w:val="055BE0"/>
          <w:sz w:val="21"/>
          <w:szCs w:val="21"/>
        </w:rPr>
        <w:t>=</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sum(matches, axis</w:t>
      </w:r>
      <w:r w:rsidRPr="00C66093">
        <w:rPr>
          <w:rFonts w:ascii="Monaco" w:hAnsi="Monaco" w:cs="Courier New"/>
          <w:color w:val="055BE0"/>
          <w:sz w:val="21"/>
          <w:szCs w:val="21"/>
        </w:rPr>
        <w:t>=</w:t>
      </w:r>
      <w:r w:rsidRPr="00C66093">
        <w:rPr>
          <w:rFonts w:ascii="Monaco" w:hAnsi="Monaco" w:cs="Courier New"/>
          <w:color w:val="666666"/>
          <w:sz w:val="21"/>
          <w:szCs w:val="21"/>
        </w:rPr>
        <w:t>1</w:t>
      </w:r>
      <w:r w:rsidRPr="00C66093">
        <w:rPr>
          <w:rFonts w:ascii="Monaco" w:hAnsi="Monaco" w:cs="Courier New"/>
          <w:sz w:val="21"/>
          <w:szCs w:val="21"/>
        </w:rPr>
        <w:t xml:space="preserve">) </w:t>
      </w:r>
      <w:r w:rsidRPr="00C66093">
        <w:rPr>
          <w:rFonts w:ascii="Monaco" w:hAnsi="Monaco" w:cs="Courier New"/>
          <w:color w:val="055BE0"/>
          <w:sz w:val="21"/>
          <w:szCs w:val="21"/>
        </w:rPr>
        <w:t>==</w:t>
      </w:r>
      <w:r w:rsidRPr="00C66093">
        <w:rPr>
          <w:rFonts w:ascii="Monaco" w:hAnsi="Monaco" w:cs="Courier New"/>
          <w:sz w:val="21"/>
          <w:szCs w:val="21"/>
        </w:rPr>
        <w:t xml:space="preserve"> </w:t>
      </w:r>
      <w:r w:rsidRPr="00C66093">
        <w:rPr>
          <w:rFonts w:ascii="Monaco" w:hAnsi="Monaco" w:cs="Courier New"/>
          <w:color w:val="666666"/>
          <w:sz w:val="21"/>
          <w:szCs w:val="21"/>
        </w:rPr>
        <w:t>0</w:t>
      </w:r>
      <w:r w:rsidRPr="00C66093">
        <w:rPr>
          <w:rFonts w:ascii="Monaco" w:hAnsi="Monaco" w:cs="Courier New"/>
          <w:sz w:val="21"/>
          <w:szCs w:val="21"/>
        </w:rPr>
        <w:t xml:space="preserve">  </w:t>
      </w:r>
      <w:r w:rsidRPr="00C66093">
        <w:rPr>
          <w:rFonts w:ascii="Monaco" w:hAnsi="Monaco" w:cs="Courier New"/>
          <w:i/>
          <w:iCs/>
          <w:sz w:val="21"/>
          <w:szCs w:val="21"/>
        </w:rPr>
        <w:t># Extra objects</w:t>
      </w:r>
    </w:p>
    <w:p w:rsidR="00C66093" w:rsidRPr="00C66093" w:rsidRDefault="00C66093" w:rsidP="00C6609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C66093">
        <w:rPr>
          <w:rFonts w:ascii="Monaco" w:hAnsi="Monaco" w:cs="Courier New"/>
          <w:sz w:val="21"/>
          <w:szCs w:val="21"/>
        </w:rPr>
        <w:t xml:space="preserve">    </w:t>
      </w:r>
      <w:r w:rsidRPr="00C66093">
        <w:rPr>
          <w:rFonts w:ascii="Monaco" w:hAnsi="Monaco" w:cs="Courier New"/>
          <w:color w:val="007B00"/>
          <w:sz w:val="21"/>
          <w:szCs w:val="21"/>
        </w:rPr>
        <w:t>return</w:t>
      </w:r>
      <w:r w:rsidRPr="00C66093">
        <w:rPr>
          <w:rFonts w:ascii="Monaco" w:hAnsi="Monaco" w:cs="Courier New"/>
          <w:sz w:val="21"/>
          <w:szCs w:val="21"/>
        </w:rPr>
        <w:t xml:space="preserve"> np</w:t>
      </w:r>
      <w:r w:rsidRPr="00C66093">
        <w:rPr>
          <w:rFonts w:ascii="Monaco" w:hAnsi="Monaco" w:cs="Courier New"/>
          <w:color w:val="055BE0"/>
          <w:sz w:val="21"/>
          <w:szCs w:val="21"/>
        </w:rPr>
        <w:t>.</w:t>
      </w:r>
      <w:r w:rsidRPr="00C66093">
        <w:rPr>
          <w:rFonts w:ascii="Monaco" w:hAnsi="Monaco" w:cs="Courier New"/>
          <w:sz w:val="21"/>
          <w:szCs w:val="21"/>
        </w:rPr>
        <w:t>sum(true_positives), np</w:t>
      </w:r>
      <w:r w:rsidRPr="00C66093">
        <w:rPr>
          <w:rFonts w:ascii="Monaco" w:hAnsi="Monaco" w:cs="Courier New"/>
          <w:color w:val="055BE0"/>
          <w:sz w:val="21"/>
          <w:szCs w:val="21"/>
        </w:rPr>
        <w:t>.</w:t>
      </w:r>
      <w:r w:rsidRPr="00C66093">
        <w:rPr>
          <w:rFonts w:ascii="Monaco" w:hAnsi="Monaco" w:cs="Courier New"/>
          <w:sz w:val="21"/>
          <w:szCs w:val="21"/>
        </w:rPr>
        <w:t>sum(false_positives), np</w:t>
      </w:r>
      <w:r w:rsidRPr="00C66093">
        <w:rPr>
          <w:rFonts w:ascii="Monaco" w:hAnsi="Monaco" w:cs="Courier New"/>
          <w:color w:val="055BE0"/>
          <w:sz w:val="21"/>
          <w:szCs w:val="21"/>
        </w:rPr>
        <w:t>.</w:t>
      </w:r>
      <w:r w:rsidRPr="00C66093">
        <w:rPr>
          <w:rFonts w:ascii="Monaco" w:hAnsi="Monaco" w:cs="Courier New"/>
          <w:sz w:val="21"/>
          <w:szCs w:val="21"/>
        </w:rPr>
        <w:t>sum(false_negatives)</w:t>
      </w:r>
    </w:p>
    <w:p w:rsidR="00C66093" w:rsidRPr="00C66093" w:rsidRDefault="00C66093" w:rsidP="00C66093"/>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color w:val="007B00"/>
          <w:sz w:val="21"/>
          <w:szCs w:val="21"/>
        </w:rPr>
        <w:t>def</w:t>
      </w:r>
      <w:r w:rsidRPr="00E74515">
        <w:rPr>
          <w:rFonts w:ascii="Monaco" w:hAnsi="Monaco" w:cs="Courier New"/>
          <w:sz w:val="21"/>
          <w:szCs w:val="21"/>
        </w:rPr>
        <w:t xml:space="preserve"> score(pred, targ):</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pred_masks </w:t>
      </w:r>
      <w:r w:rsidRPr="00E74515">
        <w:rPr>
          <w:rFonts w:ascii="Monaco" w:hAnsi="Monaco" w:cs="Courier New"/>
          <w:color w:val="055BE0"/>
          <w:sz w:val="21"/>
          <w:szCs w:val="21"/>
        </w:rPr>
        <w:t>=</w:t>
      </w:r>
      <w:r w:rsidRPr="00E74515">
        <w:rPr>
          <w:rFonts w:ascii="Monaco" w:hAnsi="Monaco" w:cs="Courier New"/>
          <w:sz w:val="21"/>
          <w:szCs w:val="21"/>
        </w:rPr>
        <w:t xml:space="preserve"> pred[</w:t>
      </w:r>
      <w:r w:rsidRPr="00E74515">
        <w:rPr>
          <w:rFonts w:ascii="Monaco" w:hAnsi="Monaco" w:cs="Courier New"/>
          <w:color w:val="BB2323"/>
          <w:sz w:val="21"/>
          <w:szCs w:val="21"/>
        </w:rPr>
        <w:t>'instances'</w:t>
      </w:r>
      <w:r w:rsidRPr="00E74515">
        <w:rPr>
          <w:rFonts w:ascii="Monaco" w:hAnsi="Monaco" w:cs="Courier New"/>
          <w:sz w:val="21"/>
          <w:szCs w:val="21"/>
        </w:rPr>
        <w:t>]</w:t>
      </w:r>
      <w:r w:rsidRPr="00E74515">
        <w:rPr>
          <w:rFonts w:ascii="Monaco" w:hAnsi="Monaco" w:cs="Courier New"/>
          <w:color w:val="055BE0"/>
          <w:sz w:val="21"/>
          <w:szCs w:val="21"/>
        </w:rPr>
        <w:t>.</w:t>
      </w:r>
      <w:r w:rsidRPr="00E74515">
        <w:rPr>
          <w:rFonts w:ascii="Monaco" w:hAnsi="Monaco" w:cs="Courier New"/>
          <w:sz w:val="21"/>
          <w:szCs w:val="21"/>
        </w:rPr>
        <w:t>pred_masks</w:t>
      </w:r>
      <w:r w:rsidRPr="00E74515">
        <w:rPr>
          <w:rFonts w:ascii="Monaco" w:hAnsi="Monaco" w:cs="Courier New"/>
          <w:color w:val="055BE0"/>
          <w:sz w:val="21"/>
          <w:szCs w:val="21"/>
        </w:rPr>
        <w:t>.</w:t>
      </w:r>
      <w:r w:rsidRPr="00E74515">
        <w:rPr>
          <w:rFonts w:ascii="Monaco" w:hAnsi="Monaco" w:cs="Courier New"/>
          <w:sz w:val="21"/>
          <w:szCs w:val="21"/>
        </w:rPr>
        <w:t>cpu()</w:t>
      </w:r>
      <w:r w:rsidRPr="00E74515">
        <w:rPr>
          <w:rFonts w:ascii="Monaco" w:hAnsi="Monaco" w:cs="Courier New"/>
          <w:color w:val="055BE0"/>
          <w:sz w:val="21"/>
          <w:szCs w:val="21"/>
        </w:rPr>
        <w:t>.</w:t>
      </w:r>
      <w:r w:rsidRPr="00E74515">
        <w:rPr>
          <w:rFonts w:ascii="Monaco" w:hAnsi="Monaco" w:cs="Courier New"/>
          <w:sz w:val="21"/>
          <w:szCs w:val="21"/>
        </w:rPr>
        <w:t>numpy()</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enc_preds </w:t>
      </w:r>
      <w:r w:rsidRPr="00E74515">
        <w:rPr>
          <w:rFonts w:ascii="Monaco" w:hAnsi="Monaco" w:cs="Courier New"/>
          <w:color w:val="055BE0"/>
          <w:sz w:val="21"/>
          <w:szCs w:val="21"/>
        </w:rPr>
        <w:t>=</w:t>
      </w:r>
      <w:r w:rsidRPr="00E74515">
        <w:rPr>
          <w:rFonts w:ascii="Monaco" w:hAnsi="Monaco" w:cs="Courier New"/>
          <w:sz w:val="21"/>
          <w:szCs w:val="21"/>
        </w:rPr>
        <w:t xml:space="preserve"> [mask_util</w:t>
      </w:r>
      <w:r w:rsidRPr="00E74515">
        <w:rPr>
          <w:rFonts w:ascii="Monaco" w:hAnsi="Monaco" w:cs="Courier New"/>
          <w:color w:val="055BE0"/>
          <w:sz w:val="21"/>
          <w:szCs w:val="21"/>
        </w:rPr>
        <w:t>.</w:t>
      </w:r>
      <w:r w:rsidRPr="00E74515">
        <w:rPr>
          <w:rFonts w:ascii="Monaco" w:hAnsi="Monaco" w:cs="Courier New"/>
          <w:sz w:val="21"/>
          <w:szCs w:val="21"/>
        </w:rPr>
        <w:t>encode(np</w:t>
      </w:r>
      <w:r w:rsidRPr="00E74515">
        <w:rPr>
          <w:rFonts w:ascii="Monaco" w:hAnsi="Monaco" w:cs="Courier New"/>
          <w:color w:val="055BE0"/>
          <w:sz w:val="21"/>
          <w:szCs w:val="21"/>
        </w:rPr>
        <w:t>.</w:t>
      </w:r>
      <w:r w:rsidRPr="00E74515">
        <w:rPr>
          <w:rFonts w:ascii="Monaco" w:hAnsi="Monaco" w:cs="Courier New"/>
          <w:sz w:val="21"/>
          <w:szCs w:val="21"/>
        </w:rPr>
        <w:t>asarray(p, order</w:t>
      </w:r>
      <w:r w:rsidRPr="00E74515">
        <w:rPr>
          <w:rFonts w:ascii="Monaco" w:hAnsi="Monaco" w:cs="Courier New"/>
          <w:color w:val="055BE0"/>
          <w:sz w:val="21"/>
          <w:szCs w:val="21"/>
        </w:rPr>
        <w:t>=</w:t>
      </w:r>
      <w:r w:rsidRPr="00E74515">
        <w:rPr>
          <w:rFonts w:ascii="Monaco" w:hAnsi="Monaco" w:cs="Courier New"/>
          <w:color w:val="BB2323"/>
          <w:sz w:val="21"/>
          <w:szCs w:val="21"/>
        </w:rPr>
        <w:t>'F'</w:t>
      </w:r>
      <w:r w:rsidRPr="00E74515">
        <w:rPr>
          <w:rFonts w:ascii="Monaco" w:hAnsi="Monaco" w:cs="Courier New"/>
          <w:sz w:val="21"/>
          <w:szCs w:val="21"/>
        </w:rPr>
        <w:t xml:space="preserve">)) </w:t>
      </w:r>
      <w:r w:rsidRPr="00E74515">
        <w:rPr>
          <w:rFonts w:ascii="Monaco" w:hAnsi="Monaco" w:cs="Courier New"/>
          <w:color w:val="007B00"/>
          <w:sz w:val="21"/>
          <w:szCs w:val="21"/>
        </w:rPr>
        <w:t>for</w:t>
      </w:r>
      <w:r w:rsidRPr="00E74515">
        <w:rPr>
          <w:rFonts w:ascii="Monaco" w:hAnsi="Monaco" w:cs="Courier New"/>
          <w:sz w:val="21"/>
          <w:szCs w:val="21"/>
        </w:rPr>
        <w:t xml:space="preserve"> p </w:t>
      </w:r>
      <w:r w:rsidRPr="00E74515">
        <w:rPr>
          <w:rFonts w:ascii="Monaco" w:hAnsi="Monaco" w:cs="Courier New"/>
          <w:b/>
          <w:bCs/>
          <w:color w:val="AA22FF"/>
          <w:sz w:val="21"/>
          <w:szCs w:val="21"/>
        </w:rPr>
        <w:t>in</w:t>
      </w:r>
      <w:r w:rsidRPr="00E74515">
        <w:rPr>
          <w:rFonts w:ascii="Monaco" w:hAnsi="Monaco" w:cs="Courier New"/>
          <w:sz w:val="21"/>
          <w:szCs w:val="21"/>
        </w:rPr>
        <w:t xml:space="preserve"> pred_masks]</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enc_targs </w:t>
      </w:r>
      <w:r w:rsidRPr="00E74515">
        <w:rPr>
          <w:rFonts w:ascii="Monaco" w:hAnsi="Monaco" w:cs="Courier New"/>
          <w:color w:val="055BE0"/>
          <w:sz w:val="21"/>
          <w:szCs w:val="21"/>
        </w:rPr>
        <w:t>=</w:t>
      </w:r>
      <w:r w:rsidRPr="00E74515">
        <w:rPr>
          <w:rFonts w:ascii="Monaco" w:hAnsi="Monaco" w:cs="Courier New"/>
          <w:sz w:val="21"/>
          <w:szCs w:val="21"/>
        </w:rPr>
        <w:t xml:space="preserve"> </w:t>
      </w:r>
      <w:r w:rsidRPr="00E74515">
        <w:rPr>
          <w:rFonts w:ascii="Monaco" w:hAnsi="Monaco" w:cs="Courier New"/>
          <w:color w:val="008000"/>
          <w:sz w:val="21"/>
          <w:szCs w:val="21"/>
        </w:rPr>
        <w:t>list</w:t>
      </w:r>
      <w:r w:rsidRPr="00E74515">
        <w:rPr>
          <w:rFonts w:ascii="Monaco" w:hAnsi="Monaco" w:cs="Courier New"/>
          <w:sz w:val="21"/>
          <w:szCs w:val="21"/>
        </w:rPr>
        <w:t>(</w:t>
      </w:r>
      <w:r w:rsidRPr="00E74515">
        <w:rPr>
          <w:rFonts w:ascii="Monaco" w:hAnsi="Monaco" w:cs="Courier New"/>
          <w:color w:val="008000"/>
          <w:sz w:val="21"/>
          <w:szCs w:val="21"/>
        </w:rPr>
        <w:t>map</w:t>
      </w:r>
      <w:r w:rsidRPr="00E74515">
        <w:rPr>
          <w:rFonts w:ascii="Monaco" w:hAnsi="Monaco" w:cs="Courier New"/>
          <w:sz w:val="21"/>
          <w:szCs w:val="21"/>
        </w:rPr>
        <w:t>(</w:t>
      </w:r>
      <w:r w:rsidRPr="00E74515">
        <w:rPr>
          <w:rFonts w:ascii="Monaco" w:hAnsi="Monaco" w:cs="Courier New"/>
          <w:color w:val="007B00"/>
          <w:sz w:val="21"/>
          <w:szCs w:val="21"/>
        </w:rPr>
        <w:t>lambda</w:t>
      </w:r>
      <w:r w:rsidRPr="00E74515">
        <w:rPr>
          <w:rFonts w:ascii="Monaco" w:hAnsi="Monaco" w:cs="Courier New"/>
          <w:sz w:val="21"/>
          <w:szCs w:val="21"/>
        </w:rPr>
        <w:t xml:space="preserve"> x:x[</w:t>
      </w:r>
      <w:r w:rsidRPr="00E74515">
        <w:rPr>
          <w:rFonts w:ascii="Monaco" w:hAnsi="Monaco" w:cs="Courier New"/>
          <w:color w:val="BB2323"/>
          <w:sz w:val="21"/>
          <w:szCs w:val="21"/>
        </w:rPr>
        <w:t>'segmentation'</w:t>
      </w:r>
      <w:r w:rsidRPr="00E74515">
        <w:rPr>
          <w:rFonts w:ascii="Monaco" w:hAnsi="Monaco" w:cs="Courier New"/>
          <w:sz w:val="21"/>
          <w:szCs w:val="21"/>
        </w:rPr>
        <w:t>], targ))</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ious </w:t>
      </w:r>
      <w:r w:rsidRPr="00E74515">
        <w:rPr>
          <w:rFonts w:ascii="Monaco" w:hAnsi="Monaco" w:cs="Courier New"/>
          <w:color w:val="055BE0"/>
          <w:sz w:val="21"/>
          <w:szCs w:val="21"/>
        </w:rPr>
        <w:t>=</w:t>
      </w:r>
      <w:r w:rsidRPr="00E74515">
        <w:rPr>
          <w:rFonts w:ascii="Monaco" w:hAnsi="Monaco" w:cs="Courier New"/>
          <w:sz w:val="21"/>
          <w:szCs w:val="21"/>
        </w:rPr>
        <w:t xml:space="preserve"> mask_util</w:t>
      </w:r>
      <w:r w:rsidRPr="00E74515">
        <w:rPr>
          <w:rFonts w:ascii="Monaco" w:hAnsi="Monaco" w:cs="Courier New"/>
          <w:color w:val="055BE0"/>
          <w:sz w:val="21"/>
          <w:szCs w:val="21"/>
        </w:rPr>
        <w:t>.</w:t>
      </w:r>
      <w:r w:rsidRPr="00E74515">
        <w:rPr>
          <w:rFonts w:ascii="Monaco" w:hAnsi="Monaco" w:cs="Courier New"/>
          <w:sz w:val="21"/>
          <w:szCs w:val="21"/>
        </w:rPr>
        <w:t>iou(enc_preds, enc_targs, [</w:t>
      </w:r>
      <w:r w:rsidRPr="00E74515">
        <w:rPr>
          <w:rFonts w:ascii="Monaco" w:hAnsi="Monaco" w:cs="Courier New"/>
          <w:color w:val="666666"/>
          <w:sz w:val="21"/>
          <w:szCs w:val="21"/>
        </w:rPr>
        <w:t>0</w:t>
      </w:r>
      <w:r w:rsidRPr="00E74515">
        <w:rPr>
          <w:rFonts w:ascii="Monaco" w:hAnsi="Monaco" w:cs="Courier New"/>
          <w:sz w:val="21"/>
          <w:szCs w:val="21"/>
        </w:rPr>
        <w:t>]</w:t>
      </w:r>
      <w:r w:rsidRPr="00E74515">
        <w:rPr>
          <w:rFonts w:ascii="Monaco" w:hAnsi="Monaco" w:cs="Courier New"/>
          <w:color w:val="055BE0"/>
          <w:sz w:val="21"/>
          <w:szCs w:val="21"/>
        </w:rPr>
        <w:t>*</w:t>
      </w:r>
      <w:r w:rsidRPr="00E74515">
        <w:rPr>
          <w:rFonts w:ascii="Monaco" w:hAnsi="Monaco" w:cs="Courier New"/>
          <w:color w:val="008000"/>
          <w:sz w:val="21"/>
          <w:szCs w:val="21"/>
        </w:rPr>
        <w:t>len</w:t>
      </w:r>
      <w:r w:rsidRPr="00E74515">
        <w:rPr>
          <w:rFonts w:ascii="Monaco" w:hAnsi="Monaco" w:cs="Courier New"/>
          <w:sz w:val="21"/>
          <w:szCs w:val="21"/>
        </w:rPr>
        <w:t>(enc_targs))</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prec </w:t>
      </w:r>
      <w:r w:rsidRPr="00E74515">
        <w:rPr>
          <w:rFonts w:ascii="Monaco" w:hAnsi="Monaco" w:cs="Courier New"/>
          <w:color w:val="055BE0"/>
          <w:sz w:val="21"/>
          <w:szCs w:val="21"/>
        </w:rPr>
        <w:t>=</w:t>
      </w:r>
      <w:r w:rsidRPr="00E74515">
        <w:rPr>
          <w:rFonts w:ascii="Monaco" w:hAnsi="Monaco" w:cs="Courier New"/>
          <w:sz w:val="21"/>
          <w:szCs w:val="21"/>
        </w:rPr>
        <w:t xml:space="preserve"> []</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w:t>
      </w:r>
      <w:r w:rsidRPr="00E74515">
        <w:rPr>
          <w:rFonts w:ascii="Monaco" w:hAnsi="Monaco" w:cs="Courier New"/>
          <w:color w:val="007B00"/>
          <w:sz w:val="21"/>
          <w:szCs w:val="21"/>
        </w:rPr>
        <w:t>for</w:t>
      </w:r>
      <w:r w:rsidRPr="00E74515">
        <w:rPr>
          <w:rFonts w:ascii="Monaco" w:hAnsi="Monaco" w:cs="Courier New"/>
          <w:sz w:val="21"/>
          <w:szCs w:val="21"/>
        </w:rPr>
        <w:t xml:space="preserve"> t </w:t>
      </w:r>
      <w:r w:rsidRPr="00E74515">
        <w:rPr>
          <w:rFonts w:ascii="Monaco" w:hAnsi="Monaco" w:cs="Courier New"/>
          <w:b/>
          <w:bCs/>
          <w:color w:val="AA22FF"/>
          <w:sz w:val="21"/>
          <w:szCs w:val="21"/>
        </w:rPr>
        <w:t>in</w:t>
      </w:r>
      <w:r w:rsidRPr="00E74515">
        <w:rPr>
          <w:rFonts w:ascii="Monaco" w:hAnsi="Monaco" w:cs="Courier New"/>
          <w:sz w:val="21"/>
          <w:szCs w:val="21"/>
        </w:rPr>
        <w:t xml:space="preserve"> np</w:t>
      </w:r>
      <w:r w:rsidRPr="00E74515">
        <w:rPr>
          <w:rFonts w:ascii="Monaco" w:hAnsi="Monaco" w:cs="Courier New"/>
          <w:color w:val="055BE0"/>
          <w:sz w:val="21"/>
          <w:szCs w:val="21"/>
        </w:rPr>
        <w:t>.</w:t>
      </w:r>
      <w:r w:rsidRPr="00E74515">
        <w:rPr>
          <w:rFonts w:ascii="Monaco" w:hAnsi="Monaco" w:cs="Courier New"/>
          <w:sz w:val="21"/>
          <w:szCs w:val="21"/>
        </w:rPr>
        <w:t>arange(</w:t>
      </w:r>
      <w:r w:rsidRPr="00E74515">
        <w:rPr>
          <w:rFonts w:ascii="Monaco" w:hAnsi="Monaco" w:cs="Courier New"/>
          <w:color w:val="666666"/>
          <w:sz w:val="21"/>
          <w:szCs w:val="21"/>
        </w:rPr>
        <w:t>0.5</w:t>
      </w:r>
      <w:r w:rsidRPr="00E74515">
        <w:rPr>
          <w:rFonts w:ascii="Monaco" w:hAnsi="Monaco" w:cs="Courier New"/>
          <w:sz w:val="21"/>
          <w:szCs w:val="21"/>
        </w:rPr>
        <w:t xml:space="preserve">, </w:t>
      </w:r>
      <w:r w:rsidRPr="00E74515">
        <w:rPr>
          <w:rFonts w:ascii="Monaco" w:hAnsi="Monaco" w:cs="Courier New"/>
          <w:color w:val="666666"/>
          <w:sz w:val="21"/>
          <w:szCs w:val="21"/>
        </w:rPr>
        <w:t>1.0</w:t>
      </w:r>
      <w:r w:rsidRPr="00E74515">
        <w:rPr>
          <w:rFonts w:ascii="Monaco" w:hAnsi="Monaco" w:cs="Courier New"/>
          <w:sz w:val="21"/>
          <w:szCs w:val="21"/>
        </w:rPr>
        <w:t xml:space="preserve">, </w:t>
      </w:r>
      <w:r w:rsidRPr="00E74515">
        <w:rPr>
          <w:rFonts w:ascii="Monaco" w:hAnsi="Monaco" w:cs="Courier New"/>
          <w:color w:val="666666"/>
          <w:sz w:val="21"/>
          <w:szCs w:val="21"/>
        </w:rPr>
        <w:t>0.05</w:t>
      </w:r>
      <w:r w:rsidRPr="00E74515">
        <w:rPr>
          <w:rFonts w:ascii="Monaco" w:hAnsi="Monaco" w:cs="Courier New"/>
          <w:sz w:val="21"/>
          <w:szCs w:val="21"/>
        </w:rPr>
        <w:t>):</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tp, fp, fn </w:t>
      </w:r>
      <w:r w:rsidRPr="00E74515">
        <w:rPr>
          <w:rFonts w:ascii="Monaco" w:hAnsi="Monaco" w:cs="Courier New"/>
          <w:color w:val="055BE0"/>
          <w:sz w:val="21"/>
          <w:szCs w:val="21"/>
        </w:rPr>
        <w:t>=</w:t>
      </w:r>
      <w:r w:rsidRPr="00E74515">
        <w:rPr>
          <w:rFonts w:ascii="Monaco" w:hAnsi="Monaco" w:cs="Courier New"/>
          <w:sz w:val="21"/>
          <w:szCs w:val="21"/>
        </w:rPr>
        <w:t xml:space="preserve"> precision_at(t, ious)</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 </w:t>
      </w:r>
      <w:r w:rsidRPr="00E74515">
        <w:rPr>
          <w:rFonts w:ascii="Monaco" w:hAnsi="Monaco" w:cs="Courier New"/>
          <w:color w:val="055BE0"/>
          <w:sz w:val="21"/>
          <w:szCs w:val="21"/>
        </w:rPr>
        <w:t>=</w:t>
      </w:r>
      <w:r w:rsidRPr="00E74515">
        <w:rPr>
          <w:rFonts w:ascii="Monaco" w:hAnsi="Monaco" w:cs="Courier New"/>
          <w:sz w:val="21"/>
          <w:szCs w:val="21"/>
        </w:rPr>
        <w:t xml:space="preserve"> tp </w:t>
      </w:r>
      <w:r w:rsidRPr="00E74515">
        <w:rPr>
          <w:rFonts w:ascii="Monaco" w:hAnsi="Monaco" w:cs="Courier New"/>
          <w:color w:val="055BE0"/>
          <w:sz w:val="21"/>
          <w:szCs w:val="21"/>
        </w:rPr>
        <w:t>/</w:t>
      </w:r>
      <w:r w:rsidRPr="00E74515">
        <w:rPr>
          <w:rFonts w:ascii="Monaco" w:hAnsi="Monaco" w:cs="Courier New"/>
          <w:sz w:val="21"/>
          <w:szCs w:val="21"/>
        </w:rPr>
        <w:t xml:space="preserve"> (tp </w:t>
      </w:r>
      <w:r w:rsidRPr="00E74515">
        <w:rPr>
          <w:rFonts w:ascii="Monaco" w:hAnsi="Monaco" w:cs="Courier New"/>
          <w:color w:val="055BE0"/>
          <w:sz w:val="21"/>
          <w:szCs w:val="21"/>
        </w:rPr>
        <w:t>+</w:t>
      </w:r>
      <w:r w:rsidRPr="00E74515">
        <w:rPr>
          <w:rFonts w:ascii="Monaco" w:hAnsi="Monaco" w:cs="Courier New"/>
          <w:sz w:val="21"/>
          <w:szCs w:val="21"/>
        </w:rPr>
        <w:t xml:space="preserve"> fp </w:t>
      </w:r>
      <w:r w:rsidRPr="00E74515">
        <w:rPr>
          <w:rFonts w:ascii="Monaco" w:hAnsi="Monaco" w:cs="Courier New"/>
          <w:color w:val="055BE0"/>
          <w:sz w:val="21"/>
          <w:szCs w:val="21"/>
        </w:rPr>
        <w:t>+</w:t>
      </w:r>
      <w:r w:rsidRPr="00E74515">
        <w:rPr>
          <w:rFonts w:ascii="Monaco" w:hAnsi="Monaco" w:cs="Courier New"/>
          <w:sz w:val="21"/>
          <w:szCs w:val="21"/>
        </w:rPr>
        <w:t xml:space="preserve"> fn)</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prec</w:t>
      </w:r>
      <w:r w:rsidRPr="00E74515">
        <w:rPr>
          <w:rFonts w:ascii="Monaco" w:hAnsi="Monaco" w:cs="Courier New"/>
          <w:color w:val="055BE0"/>
          <w:sz w:val="21"/>
          <w:szCs w:val="21"/>
        </w:rPr>
        <w:t>.</w:t>
      </w:r>
      <w:r w:rsidRPr="00E74515">
        <w:rPr>
          <w:rFonts w:ascii="Monaco" w:hAnsi="Monaco" w:cs="Courier New"/>
          <w:sz w:val="21"/>
          <w:szCs w:val="21"/>
        </w:rPr>
        <w:t>append(p)</w:t>
      </w:r>
    </w:p>
    <w:p w:rsidR="00E74515" w:rsidRPr="00E74515" w:rsidRDefault="00E74515" w:rsidP="00E745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E74515">
        <w:rPr>
          <w:rFonts w:ascii="Monaco" w:hAnsi="Monaco" w:cs="Courier New"/>
          <w:sz w:val="21"/>
          <w:szCs w:val="21"/>
        </w:rPr>
        <w:t xml:space="preserve">    </w:t>
      </w:r>
      <w:r w:rsidRPr="00E74515">
        <w:rPr>
          <w:rFonts w:ascii="Monaco" w:hAnsi="Monaco" w:cs="Courier New"/>
          <w:color w:val="007B00"/>
          <w:sz w:val="21"/>
          <w:szCs w:val="21"/>
        </w:rPr>
        <w:t>return</w:t>
      </w:r>
      <w:r w:rsidRPr="00E74515">
        <w:rPr>
          <w:rFonts w:ascii="Monaco" w:hAnsi="Monaco" w:cs="Courier New"/>
          <w:sz w:val="21"/>
          <w:szCs w:val="21"/>
        </w:rPr>
        <w:t xml:space="preserve"> np</w:t>
      </w:r>
      <w:r w:rsidRPr="00E74515">
        <w:rPr>
          <w:rFonts w:ascii="Monaco" w:hAnsi="Monaco" w:cs="Courier New"/>
          <w:color w:val="055BE0"/>
          <w:sz w:val="21"/>
          <w:szCs w:val="21"/>
        </w:rPr>
        <w:t>.</w:t>
      </w:r>
      <w:r w:rsidRPr="00E74515">
        <w:rPr>
          <w:rFonts w:ascii="Monaco" w:hAnsi="Monaco" w:cs="Courier New"/>
          <w:sz w:val="21"/>
          <w:szCs w:val="21"/>
        </w:rPr>
        <w:t>mean(prec)</w:t>
      </w:r>
    </w:p>
    <w:p w:rsidR="00385997" w:rsidRPr="00432343" w:rsidRDefault="00385997" w:rsidP="003E4200">
      <w:pPr>
        <w:shd w:val="clear" w:color="auto" w:fill="FFFFFF"/>
        <w:textAlignment w:val="baseline"/>
        <w:rPr>
          <w:rFonts w:ascii="Calibri" w:hAnsi="Calibri" w:cs="Calibri"/>
          <w:lang w:val="en-US"/>
        </w:rPr>
      </w:pPr>
    </w:p>
    <w:p w:rsidR="00DB7B64" w:rsidRDefault="005942E3" w:rsidP="005E4615">
      <w:pPr>
        <w:pStyle w:val="NormalPACKT"/>
        <w:rPr>
          <w:rStyle w:val="normaltextrun"/>
          <w:rFonts w:ascii="Calibri" w:hAnsi="Calibri" w:cs="Calibri"/>
        </w:rPr>
      </w:pPr>
      <w:r>
        <w:rPr>
          <w:rStyle w:val="normaltextrun"/>
          <w:rFonts w:ascii="Calibri" w:hAnsi="Calibri" w:cs="Calibri"/>
        </w:rPr>
        <w:t>With the metric</w:t>
      </w:r>
      <w:r w:rsidR="003E5B8E">
        <w:rPr>
          <w:rStyle w:val="normaltextrun"/>
          <w:rFonts w:ascii="Calibri" w:hAnsi="Calibri" w:cs="Calibri"/>
        </w:rPr>
        <w:t xml:space="preserve"> defined, we can use it in the model:</w:t>
      </w:r>
    </w:p>
    <w:p w:rsidR="003E5B8E" w:rsidRDefault="003E5B8E" w:rsidP="005E4615">
      <w:pPr>
        <w:pStyle w:val="NormalPACKT"/>
        <w:rPr>
          <w:rStyle w:val="normaltextrun"/>
          <w:rFonts w:ascii="Calibri" w:hAnsi="Calibri" w:cs="Calibri"/>
        </w:rPr>
      </w:pP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color w:val="007B00"/>
          <w:sz w:val="21"/>
          <w:szCs w:val="21"/>
        </w:rPr>
        <w:t>class</w:t>
      </w:r>
      <w:r w:rsidRPr="003E5B8E">
        <w:rPr>
          <w:rFonts w:ascii="Monaco" w:hAnsi="Monaco" w:cs="Courier New"/>
          <w:sz w:val="21"/>
          <w:szCs w:val="21"/>
        </w:rPr>
        <w:t xml:space="preserve"> </w:t>
      </w:r>
      <w:r w:rsidRPr="003E5B8E">
        <w:rPr>
          <w:rFonts w:ascii="Monaco" w:hAnsi="Monaco" w:cs="Courier New"/>
          <w:b/>
          <w:bCs/>
          <w:color w:val="0000FF"/>
          <w:sz w:val="21"/>
          <w:szCs w:val="21"/>
        </w:rPr>
        <w:t>MAPIOUEvaluator</w:t>
      </w:r>
      <w:r w:rsidRPr="003E5B8E">
        <w:rPr>
          <w:rFonts w:ascii="Monaco" w:hAnsi="Monaco" w:cs="Courier New"/>
          <w:sz w:val="21"/>
          <w:szCs w:val="21"/>
        </w:rPr>
        <w:t>(DatasetEvaluator):</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w:t>
      </w:r>
      <w:r w:rsidRPr="003E5B8E">
        <w:rPr>
          <w:rFonts w:ascii="Monaco" w:hAnsi="Monaco" w:cs="Courier New"/>
          <w:color w:val="0000FF"/>
          <w:sz w:val="21"/>
          <w:szCs w:val="21"/>
        </w:rPr>
        <w:t>__init__</w:t>
      </w:r>
      <w:r w:rsidRPr="003E5B8E">
        <w:rPr>
          <w:rFonts w:ascii="Monaco" w:hAnsi="Monaco" w:cs="Courier New"/>
          <w:sz w:val="21"/>
          <w:szCs w:val="21"/>
        </w:rPr>
        <w:t>(</w:t>
      </w:r>
      <w:r w:rsidRPr="003E5B8E">
        <w:rPr>
          <w:rFonts w:ascii="Monaco" w:hAnsi="Monaco" w:cs="Courier New"/>
          <w:color w:val="008000"/>
          <w:sz w:val="21"/>
          <w:szCs w:val="21"/>
        </w:rPr>
        <w:t>self</w:t>
      </w:r>
      <w:r w:rsidRPr="003E5B8E">
        <w:rPr>
          <w:rFonts w:ascii="Monaco" w:hAnsi="Monaco" w:cs="Courier New"/>
          <w:sz w:val="21"/>
          <w:szCs w:val="21"/>
        </w:rPr>
        <w:t>, dataset_name):</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dataset_dicts </w:t>
      </w:r>
      <w:r w:rsidRPr="003E5B8E">
        <w:rPr>
          <w:rFonts w:ascii="Monaco" w:hAnsi="Monaco" w:cs="Courier New"/>
          <w:color w:val="055BE0"/>
          <w:sz w:val="21"/>
          <w:szCs w:val="21"/>
        </w:rPr>
        <w:t>=</w:t>
      </w:r>
      <w:r w:rsidRPr="003E5B8E">
        <w:rPr>
          <w:rFonts w:ascii="Monaco" w:hAnsi="Monaco" w:cs="Courier New"/>
          <w:sz w:val="21"/>
          <w:szCs w:val="21"/>
        </w:rPr>
        <w:t xml:space="preserve"> DatasetCatalog</w:t>
      </w:r>
      <w:r w:rsidRPr="003E5B8E">
        <w:rPr>
          <w:rFonts w:ascii="Monaco" w:hAnsi="Monaco" w:cs="Courier New"/>
          <w:color w:val="055BE0"/>
          <w:sz w:val="21"/>
          <w:szCs w:val="21"/>
        </w:rPr>
        <w:t>.</w:t>
      </w:r>
      <w:r w:rsidRPr="003E5B8E">
        <w:rPr>
          <w:rFonts w:ascii="Monaco" w:hAnsi="Monaco" w:cs="Courier New"/>
          <w:sz w:val="21"/>
          <w:szCs w:val="21"/>
        </w:rPr>
        <w:t>get(dataset_name)</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 xml:space="preserve">annotations_cache </w:t>
      </w:r>
      <w:r w:rsidRPr="003E5B8E">
        <w:rPr>
          <w:rFonts w:ascii="Monaco" w:hAnsi="Monaco" w:cs="Courier New"/>
          <w:color w:val="055BE0"/>
          <w:sz w:val="21"/>
          <w:szCs w:val="21"/>
        </w:rPr>
        <w:t>=</w:t>
      </w:r>
      <w:r w:rsidRPr="003E5B8E">
        <w:rPr>
          <w:rFonts w:ascii="Monaco" w:hAnsi="Monaco" w:cs="Courier New"/>
          <w:sz w:val="21"/>
          <w:szCs w:val="21"/>
        </w:rPr>
        <w:t xml:space="preserve"> {item[</w:t>
      </w:r>
      <w:r w:rsidRPr="003E5B8E">
        <w:rPr>
          <w:rFonts w:ascii="Monaco" w:hAnsi="Monaco" w:cs="Courier New"/>
          <w:color w:val="BB2323"/>
          <w:sz w:val="21"/>
          <w:szCs w:val="21"/>
        </w:rPr>
        <w:t>'image_id'</w:t>
      </w:r>
      <w:r w:rsidRPr="003E5B8E">
        <w:rPr>
          <w:rFonts w:ascii="Monaco" w:hAnsi="Monaco" w:cs="Courier New"/>
          <w:sz w:val="21"/>
          <w:szCs w:val="21"/>
        </w:rPr>
        <w:t>]:item[</w:t>
      </w:r>
      <w:r w:rsidRPr="003E5B8E">
        <w:rPr>
          <w:rFonts w:ascii="Monaco" w:hAnsi="Monaco" w:cs="Courier New"/>
          <w:color w:val="BB2323"/>
          <w:sz w:val="21"/>
          <w:szCs w:val="21"/>
        </w:rPr>
        <w:t>'annotations'</w:t>
      </w:r>
      <w:r w:rsidRPr="003E5B8E">
        <w:rPr>
          <w:rFonts w:ascii="Monaco" w:hAnsi="Monaco" w:cs="Courier New"/>
          <w:sz w:val="21"/>
          <w:szCs w:val="21"/>
        </w:rPr>
        <w:t xml:space="preserve">] </w:t>
      </w:r>
      <w:r w:rsidRPr="003E5B8E">
        <w:rPr>
          <w:rFonts w:ascii="Monaco" w:hAnsi="Monaco" w:cs="Courier New"/>
          <w:color w:val="007B00"/>
          <w:sz w:val="21"/>
          <w:szCs w:val="21"/>
        </w:rPr>
        <w:t>for</w:t>
      </w:r>
      <w:r w:rsidRPr="003E5B8E">
        <w:rPr>
          <w:rFonts w:ascii="Monaco" w:hAnsi="Monaco" w:cs="Courier New"/>
          <w:sz w:val="21"/>
          <w:szCs w:val="21"/>
        </w:rPr>
        <w:t xml:space="preserve"> item </w:t>
      </w:r>
      <w:r w:rsidRPr="003E5B8E">
        <w:rPr>
          <w:rFonts w:ascii="Monaco" w:hAnsi="Monaco" w:cs="Courier New"/>
          <w:b/>
          <w:bCs/>
          <w:color w:val="AA22FF"/>
          <w:sz w:val="21"/>
          <w:szCs w:val="21"/>
        </w:rPr>
        <w:t>in</w:t>
      </w:r>
      <w:r w:rsidRPr="003E5B8E">
        <w:rPr>
          <w:rFonts w:ascii="Monaco" w:hAnsi="Monaco" w:cs="Courier New"/>
          <w:sz w:val="21"/>
          <w:szCs w:val="21"/>
        </w:rPr>
        <w:t xml:space="preserve"> dataset_dicts}</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reset(</w:t>
      </w:r>
      <w:r w:rsidRPr="003E5B8E">
        <w:rPr>
          <w:rFonts w:ascii="Monaco" w:hAnsi="Monaco" w:cs="Courier New"/>
          <w:color w:val="008000"/>
          <w:sz w:val="21"/>
          <w:szCs w:val="21"/>
        </w:rPr>
        <w:t>self</w:t>
      </w:r>
      <w:r w:rsidRPr="003E5B8E">
        <w:rPr>
          <w:rFonts w:ascii="Monaco" w:hAnsi="Monaco" w:cs="Courier New"/>
          <w:sz w:val="21"/>
          <w:szCs w:val="21"/>
        </w:rPr>
        <w:t>):</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 xml:space="preserve">scores </w:t>
      </w:r>
      <w:r w:rsidRPr="003E5B8E">
        <w:rPr>
          <w:rFonts w:ascii="Monaco" w:hAnsi="Monaco" w:cs="Courier New"/>
          <w:color w:val="055BE0"/>
          <w:sz w:val="21"/>
          <w:szCs w:val="21"/>
        </w:rPr>
        <w:t>=</w:t>
      </w:r>
      <w:r w:rsidRPr="003E5B8E">
        <w:rPr>
          <w:rFonts w:ascii="Monaco" w:hAnsi="Monaco" w:cs="Courier New"/>
          <w:sz w:val="21"/>
          <w:szCs w:val="21"/>
        </w:rPr>
        <w:t xml:space="preserve"> []</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process(</w:t>
      </w:r>
      <w:r w:rsidRPr="003E5B8E">
        <w:rPr>
          <w:rFonts w:ascii="Monaco" w:hAnsi="Monaco" w:cs="Courier New"/>
          <w:color w:val="008000"/>
          <w:sz w:val="21"/>
          <w:szCs w:val="21"/>
        </w:rPr>
        <w:t>self</w:t>
      </w:r>
      <w:r w:rsidRPr="003E5B8E">
        <w:rPr>
          <w:rFonts w:ascii="Monaco" w:hAnsi="Monaco" w:cs="Courier New"/>
          <w:sz w:val="21"/>
          <w:szCs w:val="21"/>
        </w:rPr>
        <w:t>, inputs, outputs):</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for</w:t>
      </w:r>
      <w:r w:rsidRPr="003E5B8E">
        <w:rPr>
          <w:rFonts w:ascii="Monaco" w:hAnsi="Monaco" w:cs="Courier New"/>
          <w:sz w:val="21"/>
          <w:szCs w:val="21"/>
        </w:rPr>
        <w:t xml:space="preserve"> inp, out </w:t>
      </w:r>
      <w:r w:rsidRPr="003E5B8E">
        <w:rPr>
          <w:rFonts w:ascii="Monaco" w:hAnsi="Monaco" w:cs="Courier New"/>
          <w:b/>
          <w:bCs/>
          <w:color w:val="AA22FF"/>
          <w:sz w:val="21"/>
          <w:szCs w:val="21"/>
        </w:rPr>
        <w:t>in</w:t>
      </w:r>
      <w:r w:rsidRPr="003E5B8E">
        <w:rPr>
          <w:rFonts w:ascii="Monaco" w:hAnsi="Monaco" w:cs="Courier New"/>
          <w:sz w:val="21"/>
          <w:szCs w:val="21"/>
        </w:rPr>
        <w:t xml:space="preserve"> </w:t>
      </w:r>
      <w:r w:rsidRPr="003E5B8E">
        <w:rPr>
          <w:rFonts w:ascii="Monaco" w:hAnsi="Monaco" w:cs="Courier New"/>
          <w:color w:val="008000"/>
          <w:sz w:val="21"/>
          <w:szCs w:val="21"/>
        </w:rPr>
        <w:t>zip</w:t>
      </w:r>
      <w:r w:rsidRPr="003E5B8E">
        <w:rPr>
          <w:rFonts w:ascii="Monaco" w:hAnsi="Monaco" w:cs="Courier New"/>
          <w:sz w:val="21"/>
          <w:szCs w:val="21"/>
        </w:rPr>
        <w:t>(inputs, outputs):</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if</w:t>
      </w:r>
      <w:r w:rsidRPr="003E5B8E">
        <w:rPr>
          <w:rFonts w:ascii="Monaco" w:hAnsi="Monaco" w:cs="Courier New"/>
          <w:sz w:val="21"/>
          <w:szCs w:val="21"/>
        </w:rPr>
        <w:t xml:space="preserve"> </w:t>
      </w:r>
      <w:r w:rsidRPr="003E5B8E">
        <w:rPr>
          <w:rFonts w:ascii="Monaco" w:hAnsi="Monaco" w:cs="Courier New"/>
          <w:color w:val="008000"/>
          <w:sz w:val="21"/>
          <w:szCs w:val="21"/>
        </w:rPr>
        <w:t>len</w:t>
      </w:r>
      <w:r w:rsidRPr="003E5B8E">
        <w:rPr>
          <w:rFonts w:ascii="Monaco" w:hAnsi="Monaco" w:cs="Courier New"/>
          <w:sz w:val="21"/>
          <w:szCs w:val="21"/>
        </w:rPr>
        <w:t>(out[</w:t>
      </w:r>
      <w:r w:rsidRPr="003E5B8E">
        <w:rPr>
          <w:rFonts w:ascii="Monaco" w:hAnsi="Monaco" w:cs="Courier New"/>
          <w:color w:val="BB2323"/>
          <w:sz w:val="21"/>
          <w:szCs w:val="21"/>
        </w:rPr>
        <w:t>'instances'</w:t>
      </w:r>
      <w:r w:rsidRPr="003E5B8E">
        <w:rPr>
          <w:rFonts w:ascii="Monaco" w:hAnsi="Monaco" w:cs="Courier New"/>
          <w:sz w:val="21"/>
          <w:szCs w:val="21"/>
        </w:rPr>
        <w:t xml:space="preserve">]) </w:t>
      </w:r>
      <w:r w:rsidRPr="003E5B8E">
        <w:rPr>
          <w:rFonts w:ascii="Monaco" w:hAnsi="Monaco" w:cs="Courier New"/>
          <w:color w:val="055BE0"/>
          <w:sz w:val="21"/>
          <w:szCs w:val="21"/>
        </w:rPr>
        <w:t>==</w:t>
      </w:r>
      <w:r w:rsidRPr="003E5B8E">
        <w:rPr>
          <w:rFonts w:ascii="Monaco" w:hAnsi="Monaco" w:cs="Courier New"/>
          <w:sz w:val="21"/>
          <w:szCs w:val="21"/>
        </w:rPr>
        <w:t xml:space="preserve"> </w:t>
      </w:r>
      <w:r w:rsidRPr="003E5B8E">
        <w:rPr>
          <w:rFonts w:ascii="Monaco" w:hAnsi="Monaco" w:cs="Courier New"/>
          <w:color w:val="666666"/>
          <w:sz w:val="21"/>
          <w:szCs w:val="21"/>
        </w:rPr>
        <w:t>0</w:t>
      </w:r>
      <w:r w:rsidRPr="003E5B8E">
        <w:rPr>
          <w:rFonts w:ascii="Monaco" w:hAnsi="Monaco" w:cs="Courier New"/>
          <w:sz w:val="21"/>
          <w:szCs w:val="21"/>
        </w:rPr>
        <w:t>:</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scores</w:t>
      </w:r>
      <w:r w:rsidRPr="003E5B8E">
        <w:rPr>
          <w:rFonts w:ascii="Monaco" w:hAnsi="Monaco" w:cs="Courier New"/>
          <w:color w:val="055BE0"/>
          <w:sz w:val="21"/>
          <w:szCs w:val="21"/>
        </w:rPr>
        <w:t>.</w:t>
      </w:r>
      <w:r w:rsidRPr="003E5B8E">
        <w:rPr>
          <w:rFonts w:ascii="Monaco" w:hAnsi="Monaco" w:cs="Courier New"/>
          <w:sz w:val="21"/>
          <w:szCs w:val="21"/>
        </w:rPr>
        <w:t>append(</w:t>
      </w:r>
      <w:r w:rsidRPr="003E5B8E">
        <w:rPr>
          <w:rFonts w:ascii="Monaco" w:hAnsi="Monaco" w:cs="Courier New"/>
          <w:color w:val="666666"/>
          <w:sz w:val="21"/>
          <w:szCs w:val="21"/>
        </w:rPr>
        <w:t>0</w:t>
      </w:r>
      <w:r w:rsidRPr="003E5B8E">
        <w:rPr>
          <w:rFonts w:ascii="Monaco" w:hAnsi="Monaco" w:cs="Courier New"/>
          <w:sz w:val="21"/>
          <w:szCs w:val="21"/>
        </w:rPr>
        <w:t xml:space="preserve">)    </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else</w:t>
      </w:r>
      <w:r w:rsidRPr="003E5B8E">
        <w:rPr>
          <w:rFonts w:ascii="Monaco" w:hAnsi="Monaco" w:cs="Courier New"/>
          <w:sz w:val="21"/>
          <w:szCs w:val="21"/>
        </w:rPr>
        <w:t>:</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targ </w:t>
      </w:r>
      <w:r w:rsidRPr="003E5B8E">
        <w:rPr>
          <w:rFonts w:ascii="Monaco" w:hAnsi="Monaco" w:cs="Courier New"/>
          <w:color w:val="055BE0"/>
          <w:sz w:val="21"/>
          <w:szCs w:val="21"/>
        </w:rPr>
        <w:t>=</w:t>
      </w: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annotations_cache[inp[</w:t>
      </w:r>
      <w:r w:rsidRPr="003E5B8E">
        <w:rPr>
          <w:rFonts w:ascii="Monaco" w:hAnsi="Monaco" w:cs="Courier New"/>
          <w:color w:val="BB2323"/>
          <w:sz w:val="21"/>
          <w:szCs w:val="21"/>
        </w:rPr>
        <w:t>'image_id'</w:t>
      </w:r>
      <w:r w:rsidRPr="003E5B8E">
        <w:rPr>
          <w:rFonts w:ascii="Monaco" w:hAnsi="Monaco" w:cs="Courier New"/>
          <w:sz w:val="21"/>
          <w:szCs w:val="21"/>
        </w:rPr>
        <w:t>]]</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scores</w:t>
      </w:r>
      <w:r w:rsidRPr="003E5B8E">
        <w:rPr>
          <w:rFonts w:ascii="Monaco" w:hAnsi="Monaco" w:cs="Courier New"/>
          <w:color w:val="055BE0"/>
          <w:sz w:val="21"/>
          <w:szCs w:val="21"/>
        </w:rPr>
        <w:t>.</w:t>
      </w:r>
      <w:r w:rsidRPr="003E5B8E">
        <w:rPr>
          <w:rFonts w:ascii="Monaco" w:hAnsi="Monaco" w:cs="Courier New"/>
          <w:sz w:val="21"/>
          <w:szCs w:val="21"/>
        </w:rPr>
        <w:t>append(score(out, targ))</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def</w:t>
      </w:r>
      <w:r w:rsidRPr="003E5B8E">
        <w:rPr>
          <w:rFonts w:ascii="Monaco" w:hAnsi="Monaco" w:cs="Courier New"/>
          <w:sz w:val="21"/>
          <w:szCs w:val="21"/>
        </w:rPr>
        <w:t xml:space="preserve"> evaluate(</w:t>
      </w:r>
      <w:r w:rsidRPr="003E5B8E">
        <w:rPr>
          <w:rFonts w:ascii="Monaco" w:hAnsi="Monaco" w:cs="Courier New"/>
          <w:color w:val="008000"/>
          <w:sz w:val="21"/>
          <w:szCs w:val="21"/>
        </w:rPr>
        <w:t>self</w:t>
      </w:r>
      <w:r w:rsidRPr="003E5B8E">
        <w:rPr>
          <w:rFonts w:ascii="Monaco" w:hAnsi="Monaco" w:cs="Courier New"/>
          <w:sz w:val="21"/>
          <w:szCs w:val="21"/>
        </w:rPr>
        <w:t>):</w:t>
      </w:r>
    </w:p>
    <w:p w:rsidR="003E5B8E" w:rsidRPr="003E5B8E" w:rsidRDefault="003E5B8E" w:rsidP="003E5B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E5B8E">
        <w:rPr>
          <w:rFonts w:ascii="Monaco" w:hAnsi="Monaco" w:cs="Courier New"/>
          <w:sz w:val="21"/>
          <w:szCs w:val="21"/>
        </w:rPr>
        <w:t xml:space="preserve">        </w:t>
      </w:r>
      <w:r w:rsidRPr="003E5B8E">
        <w:rPr>
          <w:rFonts w:ascii="Monaco" w:hAnsi="Monaco" w:cs="Courier New"/>
          <w:color w:val="007B00"/>
          <w:sz w:val="21"/>
          <w:szCs w:val="21"/>
        </w:rPr>
        <w:t>return</w:t>
      </w:r>
      <w:r w:rsidRPr="003E5B8E">
        <w:rPr>
          <w:rFonts w:ascii="Monaco" w:hAnsi="Monaco" w:cs="Courier New"/>
          <w:sz w:val="21"/>
          <w:szCs w:val="21"/>
        </w:rPr>
        <w:t xml:space="preserve"> {</w:t>
      </w:r>
      <w:r w:rsidRPr="003E5B8E">
        <w:rPr>
          <w:rFonts w:ascii="Monaco" w:hAnsi="Monaco" w:cs="Courier New"/>
          <w:color w:val="BA2121"/>
          <w:sz w:val="21"/>
          <w:szCs w:val="21"/>
        </w:rPr>
        <w:t>"MaP IoU"</w:t>
      </w:r>
      <w:r w:rsidRPr="003E5B8E">
        <w:rPr>
          <w:rFonts w:ascii="Monaco" w:hAnsi="Monaco" w:cs="Courier New"/>
          <w:sz w:val="21"/>
          <w:szCs w:val="21"/>
        </w:rPr>
        <w:t>: np</w:t>
      </w:r>
      <w:r w:rsidRPr="003E5B8E">
        <w:rPr>
          <w:rFonts w:ascii="Monaco" w:hAnsi="Monaco" w:cs="Courier New"/>
          <w:color w:val="055BE0"/>
          <w:sz w:val="21"/>
          <w:szCs w:val="21"/>
        </w:rPr>
        <w:t>.</w:t>
      </w:r>
      <w:r w:rsidRPr="003E5B8E">
        <w:rPr>
          <w:rFonts w:ascii="Monaco" w:hAnsi="Monaco" w:cs="Courier New"/>
          <w:sz w:val="21"/>
          <w:szCs w:val="21"/>
        </w:rPr>
        <w:t>mean(</w:t>
      </w:r>
      <w:r w:rsidRPr="003E5B8E">
        <w:rPr>
          <w:rFonts w:ascii="Monaco" w:hAnsi="Monaco" w:cs="Courier New"/>
          <w:color w:val="008000"/>
          <w:sz w:val="21"/>
          <w:szCs w:val="21"/>
        </w:rPr>
        <w:t>self</w:t>
      </w:r>
      <w:r w:rsidRPr="003E5B8E">
        <w:rPr>
          <w:rFonts w:ascii="Monaco" w:hAnsi="Monaco" w:cs="Courier New"/>
          <w:color w:val="055BE0"/>
          <w:sz w:val="21"/>
          <w:szCs w:val="21"/>
        </w:rPr>
        <w:t>.</w:t>
      </w:r>
      <w:r w:rsidRPr="003E5B8E">
        <w:rPr>
          <w:rFonts w:ascii="Monaco" w:hAnsi="Monaco" w:cs="Courier New"/>
          <w:sz w:val="21"/>
          <w:szCs w:val="21"/>
        </w:rPr>
        <w:t>scores)}</w:t>
      </w:r>
    </w:p>
    <w:p w:rsidR="003E5B8E" w:rsidRDefault="003E5B8E" w:rsidP="005E4615">
      <w:pPr>
        <w:pStyle w:val="NormalPACKT"/>
        <w:rPr>
          <w:rStyle w:val="normaltextrun"/>
          <w:rFonts w:ascii="Calibri" w:hAnsi="Calibri" w:cs="Calibri"/>
        </w:rPr>
      </w:pPr>
    </w:p>
    <w:p w:rsidR="00C36221" w:rsidRDefault="00C36221" w:rsidP="005E4615">
      <w:pPr>
        <w:pStyle w:val="NormalPACKT"/>
        <w:rPr>
          <w:rStyle w:val="normaltextrun"/>
          <w:rFonts w:ascii="Calibri" w:hAnsi="Calibri" w:cs="Calibri"/>
        </w:rPr>
      </w:pPr>
      <w:r>
        <w:rPr>
          <w:rStyle w:val="normaltextrun"/>
          <w:rFonts w:ascii="Calibri" w:hAnsi="Calibri" w:cs="Calibri"/>
        </w:rPr>
        <w:t xml:space="preserve">This gives us the basis for creating </w:t>
      </w:r>
      <w:r w:rsidR="003C4532">
        <w:rPr>
          <w:rStyle w:val="normaltextrun"/>
          <w:rFonts w:ascii="Calibri" w:hAnsi="Calibri" w:cs="Calibri"/>
        </w:rPr>
        <w:t>a Trainer object which is the workhorse of our solution built around Detectron2:</w:t>
      </w:r>
    </w:p>
    <w:p w:rsidR="003C4532" w:rsidRDefault="003C4532" w:rsidP="005E4615">
      <w:pPr>
        <w:pStyle w:val="NormalPACKT"/>
        <w:rPr>
          <w:rStyle w:val="normaltextrun"/>
          <w:rFonts w:ascii="Calibri" w:hAnsi="Calibri" w:cs="Calibri"/>
        </w:rPr>
      </w:pP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color w:val="007B00"/>
          <w:sz w:val="21"/>
          <w:szCs w:val="21"/>
        </w:rPr>
        <w:t>class</w:t>
      </w:r>
      <w:r w:rsidRPr="003C4532">
        <w:rPr>
          <w:rFonts w:ascii="Monaco" w:hAnsi="Monaco" w:cs="Courier New"/>
          <w:sz w:val="21"/>
          <w:szCs w:val="21"/>
        </w:rPr>
        <w:t xml:space="preserve"> </w:t>
      </w:r>
      <w:r w:rsidRPr="003C4532">
        <w:rPr>
          <w:rFonts w:ascii="Monaco" w:hAnsi="Monaco" w:cs="Courier New"/>
          <w:b/>
          <w:bCs/>
          <w:color w:val="0000FF"/>
          <w:sz w:val="21"/>
          <w:szCs w:val="21"/>
        </w:rPr>
        <w:t>Trainer</w:t>
      </w:r>
      <w:r w:rsidRPr="003C4532">
        <w:rPr>
          <w:rFonts w:ascii="Monaco" w:hAnsi="Monaco" w:cs="Courier New"/>
          <w:sz w:val="21"/>
          <w:szCs w:val="21"/>
        </w:rPr>
        <w:t>(DefaultTrainer):</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AA22FF"/>
          <w:sz w:val="21"/>
          <w:szCs w:val="21"/>
        </w:rPr>
        <w:t>@classmethod</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def</w:t>
      </w:r>
      <w:r w:rsidRPr="003C4532">
        <w:rPr>
          <w:rFonts w:ascii="Monaco" w:hAnsi="Monaco" w:cs="Courier New"/>
          <w:sz w:val="21"/>
          <w:szCs w:val="21"/>
        </w:rPr>
        <w:t xml:space="preserve"> build_evaluator(</w:t>
      </w:r>
      <w:r w:rsidRPr="003C4532">
        <w:rPr>
          <w:rFonts w:ascii="Monaco" w:hAnsi="Monaco" w:cs="Courier New"/>
          <w:color w:val="008000"/>
          <w:sz w:val="21"/>
          <w:szCs w:val="21"/>
        </w:rPr>
        <w:t>cls</w:t>
      </w:r>
      <w:r w:rsidRPr="003C4532">
        <w:rPr>
          <w:rFonts w:ascii="Monaco" w:hAnsi="Monaco" w:cs="Courier New"/>
          <w:sz w:val="21"/>
          <w:szCs w:val="21"/>
        </w:rPr>
        <w:t>, cfg, dataset_name, output_folder</w:t>
      </w:r>
      <w:r w:rsidRPr="003C4532">
        <w:rPr>
          <w:rFonts w:ascii="Monaco" w:hAnsi="Monaco" w:cs="Courier New"/>
          <w:color w:val="055BE0"/>
          <w:sz w:val="21"/>
          <w:szCs w:val="21"/>
        </w:rPr>
        <w:t>=</w:t>
      </w:r>
      <w:r w:rsidRPr="003C4532">
        <w:rPr>
          <w:rFonts w:ascii="Monaco" w:hAnsi="Monaco" w:cs="Courier New"/>
          <w:color w:val="3D7E7E"/>
          <w:sz w:val="21"/>
          <w:szCs w:val="21"/>
        </w:rPr>
        <w:t>None</w:t>
      </w:r>
      <w:r w:rsidRPr="003C4532">
        <w:rPr>
          <w:rFonts w:ascii="Monaco" w:hAnsi="Monaco" w:cs="Courier New"/>
          <w:sz w:val="21"/>
          <w:szCs w:val="21"/>
        </w:rPr>
        <w:t>):</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return</w:t>
      </w:r>
      <w:r w:rsidRPr="003C4532">
        <w:rPr>
          <w:rFonts w:ascii="Monaco" w:hAnsi="Monaco" w:cs="Courier New"/>
          <w:sz w:val="21"/>
          <w:szCs w:val="21"/>
        </w:rPr>
        <w:t xml:space="preserve"> MAPIOUEvaluator(dataset_name)</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def</w:t>
      </w:r>
      <w:r w:rsidRPr="003C4532">
        <w:rPr>
          <w:rFonts w:ascii="Monaco" w:hAnsi="Monaco" w:cs="Courier New"/>
          <w:sz w:val="21"/>
          <w:szCs w:val="21"/>
        </w:rPr>
        <w:t xml:space="preserve"> build_hooks(</w:t>
      </w:r>
      <w:r w:rsidRPr="003C4532">
        <w:rPr>
          <w:rFonts w:ascii="Monaco" w:hAnsi="Monaco" w:cs="Courier New"/>
          <w:color w:val="008000"/>
          <w:sz w:val="21"/>
          <w:szCs w:val="21"/>
        </w:rPr>
        <w:t>self</w:t>
      </w:r>
      <w:r w:rsidRPr="003C4532">
        <w:rPr>
          <w:rFonts w:ascii="Monaco" w:hAnsi="Monaco" w:cs="Courier New"/>
          <w:sz w:val="21"/>
          <w:szCs w:val="21"/>
        </w:rPr>
        <w:t>):</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i/>
          <w:iCs/>
          <w:sz w:val="21"/>
          <w:szCs w:val="21"/>
        </w:rPr>
        <w:t># copy of cfg</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cfg </w:t>
      </w:r>
      <w:r w:rsidRPr="003C4532">
        <w:rPr>
          <w:rFonts w:ascii="Monaco" w:hAnsi="Monaco" w:cs="Courier New"/>
          <w:color w:val="055BE0"/>
          <w:sz w:val="21"/>
          <w:szCs w:val="21"/>
        </w:rPr>
        <w:t>=</w:t>
      </w:r>
      <w:r w:rsidRPr="003C4532">
        <w:rPr>
          <w:rFonts w:ascii="Monaco" w:hAnsi="Monaco" w:cs="Courier New"/>
          <w:sz w:val="21"/>
          <w:szCs w:val="21"/>
        </w:rPr>
        <w:t xml:space="preserve"> </w:t>
      </w:r>
      <w:r w:rsidRPr="003C4532">
        <w:rPr>
          <w:rFonts w:ascii="Monaco" w:hAnsi="Monaco" w:cs="Courier New"/>
          <w:color w:val="008000"/>
          <w:sz w:val="21"/>
          <w:szCs w:val="21"/>
        </w:rPr>
        <w:t>self</w:t>
      </w:r>
      <w:r w:rsidRPr="003C4532">
        <w:rPr>
          <w:rFonts w:ascii="Monaco" w:hAnsi="Monaco" w:cs="Courier New"/>
          <w:color w:val="055BE0"/>
          <w:sz w:val="21"/>
          <w:szCs w:val="21"/>
        </w:rPr>
        <w:t>.</w:t>
      </w:r>
      <w:r w:rsidRPr="003C4532">
        <w:rPr>
          <w:rFonts w:ascii="Monaco" w:hAnsi="Monaco" w:cs="Courier New"/>
          <w:sz w:val="21"/>
          <w:szCs w:val="21"/>
        </w:rPr>
        <w:t>cfg</w:t>
      </w:r>
      <w:r w:rsidRPr="003C4532">
        <w:rPr>
          <w:rFonts w:ascii="Monaco" w:hAnsi="Monaco" w:cs="Courier New"/>
          <w:color w:val="055BE0"/>
          <w:sz w:val="21"/>
          <w:szCs w:val="21"/>
        </w:rPr>
        <w:t>.</w:t>
      </w:r>
      <w:r w:rsidRPr="003C4532">
        <w:rPr>
          <w:rFonts w:ascii="Monaco" w:hAnsi="Monaco" w:cs="Courier New"/>
          <w:sz w:val="21"/>
          <w:szCs w:val="21"/>
        </w:rPr>
        <w:t>clone()</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i/>
          <w:iCs/>
          <w:sz w:val="21"/>
          <w:szCs w:val="21"/>
        </w:rPr>
        <w:t># build the original model hooks</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hooks </w:t>
      </w:r>
      <w:r w:rsidRPr="003C4532">
        <w:rPr>
          <w:rFonts w:ascii="Monaco" w:hAnsi="Monaco" w:cs="Courier New"/>
          <w:color w:val="055BE0"/>
          <w:sz w:val="21"/>
          <w:szCs w:val="21"/>
        </w:rPr>
        <w:t>=</w:t>
      </w:r>
      <w:r w:rsidRPr="003C4532">
        <w:rPr>
          <w:rFonts w:ascii="Monaco" w:hAnsi="Monaco" w:cs="Courier New"/>
          <w:sz w:val="21"/>
          <w:szCs w:val="21"/>
        </w:rPr>
        <w:t xml:space="preserve"> </w:t>
      </w:r>
      <w:r w:rsidRPr="003C4532">
        <w:rPr>
          <w:rFonts w:ascii="Monaco" w:hAnsi="Monaco" w:cs="Courier New"/>
          <w:color w:val="008000"/>
          <w:sz w:val="21"/>
          <w:szCs w:val="21"/>
        </w:rPr>
        <w:t>super</w:t>
      </w:r>
      <w:r w:rsidRPr="003C4532">
        <w:rPr>
          <w:rFonts w:ascii="Monaco" w:hAnsi="Monaco" w:cs="Courier New"/>
          <w:sz w:val="21"/>
          <w:szCs w:val="21"/>
        </w:rPr>
        <w:t>()</w:t>
      </w:r>
      <w:r w:rsidRPr="003C4532">
        <w:rPr>
          <w:rFonts w:ascii="Monaco" w:hAnsi="Monaco" w:cs="Courier New"/>
          <w:color w:val="055BE0"/>
          <w:sz w:val="21"/>
          <w:szCs w:val="21"/>
        </w:rPr>
        <w:t>.</w:t>
      </w:r>
      <w:r w:rsidRPr="003C4532">
        <w:rPr>
          <w:rFonts w:ascii="Monaco" w:hAnsi="Monaco" w:cs="Courier New"/>
          <w:sz w:val="21"/>
          <w:szCs w:val="21"/>
        </w:rPr>
        <w:t>build_hooks()</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i/>
          <w:iCs/>
          <w:sz w:val="21"/>
          <w:szCs w:val="21"/>
        </w:rPr>
        <w:t># add the best checkpointer hook</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hooks</w:t>
      </w:r>
      <w:r w:rsidRPr="003C4532">
        <w:rPr>
          <w:rFonts w:ascii="Monaco" w:hAnsi="Monaco" w:cs="Courier New"/>
          <w:color w:val="055BE0"/>
          <w:sz w:val="21"/>
          <w:szCs w:val="21"/>
        </w:rPr>
        <w:t>.</w:t>
      </w:r>
      <w:r w:rsidRPr="003C4532">
        <w:rPr>
          <w:rFonts w:ascii="Monaco" w:hAnsi="Monaco" w:cs="Courier New"/>
          <w:sz w:val="21"/>
          <w:szCs w:val="21"/>
        </w:rPr>
        <w:t>insert(</w:t>
      </w:r>
      <w:r w:rsidRPr="003C4532">
        <w:rPr>
          <w:rFonts w:ascii="Monaco" w:hAnsi="Monaco" w:cs="Courier New"/>
          <w:color w:val="055BE0"/>
          <w:sz w:val="21"/>
          <w:szCs w:val="21"/>
        </w:rPr>
        <w:t>-</w:t>
      </w:r>
      <w:r w:rsidRPr="003C4532">
        <w:rPr>
          <w:rFonts w:ascii="Monaco" w:hAnsi="Monaco" w:cs="Courier New"/>
          <w:color w:val="666666"/>
          <w:sz w:val="21"/>
          <w:szCs w:val="21"/>
        </w:rPr>
        <w:t>1</w:t>
      </w:r>
      <w:r w:rsidRPr="003C4532">
        <w:rPr>
          <w:rFonts w:ascii="Monaco" w:hAnsi="Monaco" w:cs="Courier New"/>
          <w:sz w:val="21"/>
          <w:szCs w:val="21"/>
        </w:rPr>
        <w:t>, BestCheckpointer(cfg</w:t>
      </w:r>
      <w:r w:rsidRPr="003C4532">
        <w:rPr>
          <w:rFonts w:ascii="Monaco" w:hAnsi="Monaco" w:cs="Courier New"/>
          <w:color w:val="055BE0"/>
          <w:sz w:val="21"/>
          <w:szCs w:val="21"/>
        </w:rPr>
        <w:t>.</w:t>
      </w:r>
      <w:r w:rsidRPr="003C4532">
        <w:rPr>
          <w:rFonts w:ascii="Monaco" w:hAnsi="Monaco" w:cs="Courier New"/>
          <w:sz w:val="21"/>
          <w:szCs w:val="21"/>
        </w:rPr>
        <w:t>TEST</w:t>
      </w:r>
      <w:r w:rsidRPr="003C4532">
        <w:rPr>
          <w:rFonts w:ascii="Monaco" w:hAnsi="Monaco" w:cs="Courier New"/>
          <w:color w:val="055BE0"/>
          <w:sz w:val="21"/>
          <w:szCs w:val="21"/>
        </w:rPr>
        <w:t>.</w:t>
      </w:r>
      <w:r w:rsidRPr="003C4532">
        <w:rPr>
          <w:rFonts w:ascii="Monaco" w:hAnsi="Monaco" w:cs="Courier New"/>
          <w:sz w:val="21"/>
          <w:szCs w:val="21"/>
        </w:rPr>
        <w:t xml:space="preserve">EVAL_PERIOD, </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DetectionCheckpointer(</w:t>
      </w:r>
      <w:r w:rsidRPr="003C4532">
        <w:rPr>
          <w:rFonts w:ascii="Monaco" w:hAnsi="Monaco" w:cs="Courier New"/>
          <w:color w:val="008000"/>
          <w:sz w:val="21"/>
          <w:szCs w:val="21"/>
        </w:rPr>
        <w:t>self</w:t>
      </w:r>
      <w:r w:rsidRPr="003C4532">
        <w:rPr>
          <w:rFonts w:ascii="Monaco" w:hAnsi="Monaco" w:cs="Courier New"/>
          <w:color w:val="055BE0"/>
          <w:sz w:val="21"/>
          <w:szCs w:val="21"/>
        </w:rPr>
        <w:t>.</w:t>
      </w:r>
      <w:r w:rsidRPr="003C4532">
        <w:rPr>
          <w:rFonts w:ascii="Monaco" w:hAnsi="Monaco" w:cs="Courier New"/>
          <w:sz w:val="21"/>
          <w:szCs w:val="21"/>
        </w:rPr>
        <w:t>model, cfg</w:t>
      </w:r>
      <w:r w:rsidRPr="003C4532">
        <w:rPr>
          <w:rFonts w:ascii="Monaco" w:hAnsi="Monaco" w:cs="Courier New"/>
          <w:color w:val="055BE0"/>
          <w:sz w:val="21"/>
          <w:szCs w:val="21"/>
        </w:rPr>
        <w:t>.</w:t>
      </w:r>
      <w:r w:rsidRPr="003C4532">
        <w:rPr>
          <w:rFonts w:ascii="Monaco" w:hAnsi="Monaco" w:cs="Courier New"/>
          <w:sz w:val="21"/>
          <w:szCs w:val="21"/>
        </w:rPr>
        <w:t>OUTPUT_DIR),</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BA2121"/>
          <w:sz w:val="21"/>
          <w:szCs w:val="21"/>
        </w:rPr>
        <w:t>"MaP IoU"</w:t>
      </w:r>
      <w:r w:rsidRPr="003C4532">
        <w:rPr>
          <w:rFonts w:ascii="Monaco" w:hAnsi="Monaco" w:cs="Courier New"/>
          <w:sz w:val="21"/>
          <w:szCs w:val="21"/>
        </w:rPr>
        <w:t>,</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BA2121"/>
          <w:sz w:val="21"/>
          <w:szCs w:val="21"/>
        </w:rPr>
        <w:t>"max"</w:t>
      </w:r>
      <w:r w:rsidRPr="003C4532">
        <w:rPr>
          <w:rFonts w:ascii="Monaco" w:hAnsi="Monaco" w:cs="Courier New"/>
          <w:sz w:val="21"/>
          <w:szCs w:val="21"/>
        </w:rPr>
        <w:t>,</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p>
    <w:p w:rsidR="003C4532" w:rsidRPr="003C4532" w:rsidRDefault="003C4532" w:rsidP="003C45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3C4532">
        <w:rPr>
          <w:rFonts w:ascii="Monaco" w:hAnsi="Monaco" w:cs="Courier New"/>
          <w:sz w:val="21"/>
          <w:szCs w:val="21"/>
        </w:rPr>
        <w:t xml:space="preserve">        </w:t>
      </w:r>
      <w:r w:rsidRPr="003C4532">
        <w:rPr>
          <w:rFonts w:ascii="Monaco" w:hAnsi="Monaco" w:cs="Courier New"/>
          <w:color w:val="007B00"/>
          <w:sz w:val="21"/>
          <w:szCs w:val="21"/>
        </w:rPr>
        <w:t>return</w:t>
      </w:r>
      <w:r w:rsidRPr="003C4532">
        <w:rPr>
          <w:rFonts w:ascii="Monaco" w:hAnsi="Monaco" w:cs="Courier New"/>
          <w:sz w:val="21"/>
          <w:szCs w:val="21"/>
        </w:rPr>
        <w:t xml:space="preserve"> hooks</w:t>
      </w:r>
    </w:p>
    <w:p w:rsidR="003C4532" w:rsidRDefault="003C4532" w:rsidP="005E4615">
      <w:pPr>
        <w:pStyle w:val="NormalPACKT"/>
        <w:rPr>
          <w:rStyle w:val="normaltextrun"/>
          <w:rFonts w:ascii="Calibri" w:hAnsi="Calibri" w:cs="Calibri"/>
        </w:rPr>
      </w:pPr>
    </w:p>
    <w:p w:rsidR="00926869" w:rsidRDefault="00926869" w:rsidP="005E4615">
      <w:pPr>
        <w:pStyle w:val="NormalPACKT"/>
        <w:rPr>
          <w:rStyle w:val="normaltextrun"/>
          <w:rFonts w:ascii="Calibri" w:hAnsi="Calibri" w:cs="Calibri"/>
        </w:rPr>
      </w:pPr>
      <w:r>
        <w:rPr>
          <w:rStyle w:val="normaltextrun"/>
          <w:rFonts w:ascii="Calibri" w:hAnsi="Calibri" w:cs="Calibri"/>
        </w:rPr>
        <w:t>We proceed to load the training / validation data in Detectron2 style:</w:t>
      </w:r>
    </w:p>
    <w:p w:rsidR="00926869" w:rsidRDefault="00926869" w:rsidP="005E4615">
      <w:pPr>
        <w:pStyle w:val="NormalPACKT"/>
        <w:rPr>
          <w:rStyle w:val="normaltextrun"/>
          <w:rFonts w:ascii="Calibri" w:hAnsi="Calibri" w:cs="Calibri"/>
        </w:rPr>
      </w:pPr>
    </w:p>
    <w:p w:rsidR="00926869" w:rsidRP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26869">
        <w:rPr>
          <w:rFonts w:ascii="Monaco" w:hAnsi="Monaco" w:cs="Courier New"/>
          <w:sz w:val="21"/>
          <w:szCs w:val="21"/>
        </w:rPr>
        <w:t>dataDir</w:t>
      </w:r>
      <w:r w:rsidRPr="00926869">
        <w:rPr>
          <w:rFonts w:ascii="Monaco" w:hAnsi="Monaco" w:cs="Courier New"/>
          <w:color w:val="055BE0"/>
          <w:sz w:val="21"/>
          <w:szCs w:val="21"/>
        </w:rPr>
        <w:t>=</w:t>
      </w:r>
      <w:r w:rsidRPr="00926869">
        <w:rPr>
          <w:rFonts w:ascii="Monaco" w:hAnsi="Monaco" w:cs="Courier New"/>
          <w:sz w:val="21"/>
          <w:szCs w:val="21"/>
        </w:rPr>
        <w:t>Path(CFG</w:t>
      </w:r>
      <w:r w:rsidRPr="00926869">
        <w:rPr>
          <w:rFonts w:ascii="Monaco" w:hAnsi="Monaco" w:cs="Courier New"/>
          <w:color w:val="055BE0"/>
          <w:sz w:val="21"/>
          <w:szCs w:val="21"/>
        </w:rPr>
        <w:t>.</w:t>
      </w:r>
      <w:r w:rsidRPr="00926869">
        <w:rPr>
          <w:rFonts w:ascii="Monaco" w:hAnsi="Monaco" w:cs="Courier New"/>
          <w:sz w:val="21"/>
          <w:szCs w:val="21"/>
        </w:rPr>
        <w:t>data_folder)</w:t>
      </w:r>
    </w:p>
    <w:p w:rsid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191" w:author="BANACHEWICZ, Konrad" w:date="2022-01-06T22:40:00Z"/>
          <w:rFonts w:ascii="Monaco" w:hAnsi="Monaco" w:cs="Courier New"/>
          <w:sz w:val="21"/>
          <w:szCs w:val="21"/>
        </w:rPr>
      </w:pPr>
      <w:r w:rsidRPr="00926869">
        <w:rPr>
          <w:rFonts w:ascii="Monaco" w:hAnsi="Monaco" w:cs="Courier New"/>
          <w:sz w:val="21"/>
          <w:szCs w:val="21"/>
        </w:rPr>
        <w:t>register_coco_instances(</w:t>
      </w:r>
      <w:r w:rsidRPr="00926869">
        <w:rPr>
          <w:rFonts w:ascii="Monaco" w:hAnsi="Monaco" w:cs="Courier New"/>
          <w:color w:val="BB2323"/>
          <w:sz w:val="21"/>
          <w:szCs w:val="21"/>
        </w:rPr>
        <w:t>'sartorius_train'</w:t>
      </w:r>
      <w:r w:rsidRPr="00926869">
        <w:rPr>
          <w:rFonts w:ascii="Monaco" w:hAnsi="Monaco" w:cs="Courier New"/>
          <w:sz w:val="21"/>
          <w:szCs w:val="21"/>
        </w:rPr>
        <w:t>,{}, CFG</w:t>
      </w:r>
      <w:r w:rsidRPr="00926869">
        <w:rPr>
          <w:rFonts w:ascii="Monaco" w:hAnsi="Monaco" w:cs="Courier New"/>
          <w:color w:val="055BE0"/>
          <w:sz w:val="21"/>
          <w:szCs w:val="21"/>
        </w:rPr>
        <w:t>.</w:t>
      </w:r>
      <w:r w:rsidRPr="00926869">
        <w:rPr>
          <w:rFonts w:ascii="Monaco" w:hAnsi="Monaco" w:cs="Courier New"/>
          <w:sz w:val="21"/>
          <w:szCs w:val="21"/>
        </w:rPr>
        <w:t xml:space="preserve">anno_folder </w:t>
      </w:r>
      <w:r w:rsidRPr="00926869">
        <w:rPr>
          <w:rFonts w:ascii="Monaco" w:hAnsi="Monaco" w:cs="Courier New"/>
          <w:color w:val="055BE0"/>
          <w:sz w:val="21"/>
          <w:szCs w:val="21"/>
        </w:rPr>
        <w:t>+</w:t>
      </w:r>
      <w:r w:rsidRPr="00926869">
        <w:rPr>
          <w:rFonts w:ascii="Monaco" w:hAnsi="Monaco" w:cs="Courier New"/>
          <w:sz w:val="21"/>
          <w:szCs w:val="21"/>
        </w:rPr>
        <w:t xml:space="preserve"> </w:t>
      </w:r>
      <w:r w:rsidRPr="00926869">
        <w:rPr>
          <w:rFonts w:ascii="Monaco" w:hAnsi="Monaco" w:cs="Courier New"/>
          <w:color w:val="BB2323"/>
          <w:sz w:val="21"/>
          <w:szCs w:val="21"/>
        </w:rPr>
        <w:t>'annotations_train_f'</w:t>
      </w:r>
      <w:r w:rsidRPr="00926869">
        <w:rPr>
          <w:rFonts w:ascii="Monaco" w:hAnsi="Monaco" w:cs="Courier New"/>
          <w:color w:val="055BE0"/>
          <w:sz w:val="21"/>
          <w:szCs w:val="21"/>
        </w:rPr>
        <w:t>+</w:t>
      </w:r>
      <w:r w:rsidRPr="00926869">
        <w:rPr>
          <w:rFonts w:ascii="Monaco" w:hAnsi="Monaco" w:cs="Courier New"/>
          <w:color w:val="008000"/>
          <w:sz w:val="21"/>
          <w:szCs w:val="21"/>
        </w:rPr>
        <w:t>str</w:t>
      </w:r>
      <w:r w:rsidRPr="00926869">
        <w:rPr>
          <w:rFonts w:ascii="Monaco" w:hAnsi="Monaco" w:cs="Courier New"/>
          <w:sz w:val="21"/>
          <w:szCs w:val="21"/>
        </w:rPr>
        <w:t>(CFG</w:t>
      </w:r>
      <w:r w:rsidRPr="00926869">
        <w:rPr>
          <w:rFonts w:ascii="Monaco" w:hAnsi="Monaco" w:cs="Courier New"/>
          <w:color w:val="055BE0"/>
          <w:sz w:val="21"/>
          <w:szCs w:val="21"/>
        </w:rPr>
        <w:t>.</w:t>
      </w:r>
      <w:r w:rsidRPr="00926869">
        <w:rPr>
          <w:rFonts w:ascii="Monaco" w:hAnsi="Monaco" w:cs="Courier New"/>
          <w:sz w:val="21"/>
          <w:szCs w:val="21"/>
        </w:rPr>
        <w:t>wfold)</w:t>
      </w:r>
      <w:r w:rsidRPr="00926869">
        <w:rPr>
          <w:rFonts w:ascii="Monaco" w:hAnsi="Monaco" w:cs="Courier New"/>
          <w:color w:val="055BE0"/>
          <w:sz w:val="21"/>
          <w:szCs w:val="21"/>
        </w:rPr>
        <w:t>+</w:t>
      </w:r>
      <w:r w:rsidRPr="00926869">
        <w:rPr>
          <w:rFonts w:ascii="Monaco" w:hAnsi="Monaco" w:cs="Courier New"/>
          <w:color w:val="BB2323"/>
          <w:sz w:val="21"/>
          <w:szCs w:val="21"/>
        </w:rPr>
        <w:t>'.json'</w:t>
      </w:r>
      <w:r w:rsidRPr="00926869">
        <w:rPr>
          <w:rFonts w:ascii="Monaco" w:hAnsi="Monaco" w:cs="Courier New"/>
          <w:sz w:val="21"/>
          <w:szCs w:val="21"/>
        </w:rPr>
        <w:t>, dataDir)</w:t>
      </w:r>
    </w:p>
    <w:p w:rsidR="00035999" w:rsidRPr="00926869" w:rsidRDefault="0003599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192" w:author="BANACHEWICZ, Konrad" w:date="2022-01-06T22:40:00Z"/>
          <w:rFonts w:ascii="Monaco" w:hAnsi="Monaco" w:cs="Courier New"/>
          <w:sz w:val="21"/>
          <w:szCs w:val="21"/>
        </w:rPr>
      </w:pPr>
      <w:r w:rsidRPr="00926869">
        <w:rPr>
          <w:rFonts w:ascii="Monaco" w:hAnsi="Monaco" w:cs="Courier New"/>
          <w:sz w:val="21"/>
          <w:szCs w:val="21"/>
        </w:rPr>
        <w:t>register_coco_instances(</w:t>
      </w:r>
      <w:r w:rsidRPr="00926869">
        <w:rPr>
          <w:rFonts w:ascii="Monaco" w:hAnsi="Monaco" w:cs="Courier New"/>
          <w:color w:val="BB2323"/>
          <w:sz w:val="21"/>
          <w:szCs w:val="21"/>
        </w:rPr>
        <w:t>'sartorius_val'</w:t>
      </w:r>
      <w:r w:rsidRPr="00926869">
        <w:rPr>
          <w:rFonts w:ascii="Monaco" w:hAnsi="Monaco" w:cs="Courier New"/>
          <w:sz w:val="21"/>
          <w:szCs w:val="21"/>
        </w:rPr>
        <w:t>,{}, CFG</w:t>
      </w:r>
      <w:r w:rsidRPr="00926869">
        <w:rPr>
          <w:rFonts w:ascii="Monaco" w:hAnsi="Monaco" w:cs="Courier New"/>
          <w:color w:val="055BE0"/>
          <w:sz w:val="21"/>
          <w:szCs w:val="21"/>
        </w:rPr>
        <w:t>.</w:t>
      </w:r>
      <w:r w:rsidRPr="00926869">
        <w:rPr>
          <w:rFonts w:ascii="Monaco" w:hAnsi="Monaco" w:cs="Courier New"/>
          <w:sz w:val="21"/>
          <w:szCs w:val="21"/>
        </w:rPr>
        <w:t xml:space="preserve">anno_folder </w:t>
      </w:r>
      <w:r w:rsidRPr="00926869">
        <w:rPr>
          <w:rFonts w:ascii="Monaco" w:hAnsi="Monaco" w:cs="Courier New"/>
          <w:color w:val="055BE0"/>
          <w:sz w:val="21"/>
          <w:szCs w:val="21"/>
        </w:rPr>
        <w:t>+</w:t>
      </w:r>
      <w:r w:rsidRPr="00926869">
        <w:rPr>
          <w:rFonts w:ascii="Monaco" w:hAnsi="Monaco" w:cs="Courier New"/>
          <w:sz w:val="21"/>
          <w:szCs w:val="21"/>
        </w:rPr>
        <w:t xml:space="preserve"> </w:t>
      </w:r>
      <w:r w:rsidRPr="00926869">
        <w:rPr>
          <w:rFonts w:ascii="Monaco" w:hAnsi="Monaco" w:cs="Courier New"/>
          <w:color w:val="BB2323"/>
          <w:sz w:val="21"/>
          <w:szCs w:val="21"/>
        </w:rPr>
        <w:t>'annotations_valid_f'</w:t>
      </w:r>
      <w:r w:rsidRPr="00926869">
        <w:rPr>
          <w:rFonts w:ascii="Monaco" w:hAnsi="Monaco" w:cs="Courier New"/>
          <w:color w:val="055BE0"/>
          <w:sz w:val="21"/>
          <w:szCs w:val="21"/>
        </w:rPr>
        <w:t>+</w:t>
      </w:r>
      <w:r w:rsidRPr="00926869">
        <w:rPr>
          <w:rFonts w:ascii="Monaco" w:hAnsi="Monaco" w:cs="Courier New"/>
          <w:color w:val="008000"/>
          <w:sz w:val="21"/>
          <w:szCs w:val="21"/>
        </w:rPr>
        <w:t>str</w:t>
      </w:r>
      <w:r w:rsidRPr="00926869">
        <w:rPr>
          <w:rFonts w:ascii="Monaco" w:hAnsi="Monaco" w:cs="Courier New"/>
          <w:sz w:val="21"/>
          <w:szCs w:val="21"/>
        </w:rPr>
        <w:t>(CFG</w:t>
      </w:r>
      <w:r w:rsidRPr="00926869">
        <w:rPr>
          <w:rFonts w:ascii="Monaco" w:hAnsi="Monaco" w:cs="Courier New"/>
          <w:color w:val="055BE0"/>
          <w:sz w:val="21"/>
          <w:szCs w:val="21"/>
        </w:rPr>
        <w:t>.</w:t>
      </w:r>
      <w:r w:rsidRPr="00926869">
        <w:rPr>
          <w:rFonts w:ascii="Monaco" w:hAnsi="Monaco" w:cs="Courier New"/>
          <w:sz w:val="21"/>
          <w:szCs w:val="21"/>
        </w:rPr>
        <w:t>wfold)</w:t>
      </w:r>
      <w:r w:rsidRPr="00926869">
        <w:rPr>
          <w:rFonts w:ascii="Monaco" w:hAnsi="Monaco" w:cs="Courier New"/>
          <w:color w:val="055BE0"/>
          <w:sz w:val="21"/>
          <w:szCs w:val="21"/>
        </w:rPr>
        <w:t>+</w:t>
      </w:r>
      <w:r w:rsidRPr="00926869">
        <w:rPr>
          <w:rFonts w:ascii="Monaco" w:hAnsi="Monaco" w:cs="Courier New"/>
          <w:color w:val="BB2323"/>
          <w:sz w:val="21"/>
          <w:szCs w:val="21"/>
        </w:rPr>
        <w:t>'.json'</w:t>
      </w:r>
      <w:r w:rsidRPr="00926869">
        <w:rPr>
          <w:rFonts w:ascii="Monaco" w:hAnsi="Monaco" w:cs="Courier New"/>
          <w:sz w:val="21"/>
          <w:szCs w:val="21"/>
        </w:rPr>
        <w:t>, dataDir)</w:t>
      </w:r>
    </w:p>
    <w:p w:rsidR="00035999" w:rsidRPr="00926869" w:rsidRDefault="0003599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193" w:author="BANACHEWICZ, Konrad" w:date="2022-01-06T22:40:00Z"/>
          <w:rFonts w:ascii="Monaco" w:hAnsi="Monaco" w:cs="Courier New"/>
          <w:sz w:val="21"/>
          <w:szCs w:val="21"/>
        </w:rPr>
      </w:pPr>
      <w:r w:rsidRPr="00926869">
        <w:rPr>
          <w:rFonts w:ascii="Monaco" w:hAnsi="Monaco" w:cs="Courier New"/>
          <w:sz w:val="21"/>
          <w:szCs w:val="21"/>
        </w:rPr>
        <w:t xml:space="preserve">metadata </w:t>
      </w:r>
      <w:r w:rsidRPr="00926869">
        <w:rPr>
          <w:rFonts w:ascii="Monaco" w:hAnsi="Monaco" w:cs="Courier New"/>
          <w:color w:val="055BE0"/>
          <w:sz w:val="21"/>
          <w:szCs w:val="21"/>
        </w:rPr>
        <w:t>=</w:t>
      </w:r>
      <w:r w:rsidRPr="00926869">
        <w:rPr>
          <w:rFonts w:ascii="Monaco" w:hAnsi="Monaco" w:cs="Courier New"/>
          <w:sz w:val="21"/>
          <w:szCs w:val="21"/>
        </w:rPr>
        <w:t xml:space="preserve"> MetadataCatalog</w:t>
      </w:r>
      <w:r w:rsidRPr="00926869">
        <w:rPr>
          <w:rFonts w:ascii="Monaco" w:hAnsi="Monaco" w:cs="Courier New"/>
          <w:color w:val="055BE0"/>
          <w:sz w:val="21"/>
          <w:szCs w:val="21"/>
        </w:rPr>
        <w:t>.</w:t>
      </w:r>
      <w:r w:rsidRPr="00926869">
        <w:rPr>
          <w:rFonts w:ascii="Monaco" w:hAnsi="Monaco" w:cs="Courier New"/>
          <w:sz w:val="21"/>
          <w:szCs w:val="21"/>
        </w:rPr>
        <w:t>get(</w:t>
      </w:r>
      <w:r w:rsidRPr="00926869">
        <w:rPr>
          <w:rFonts w:ascii="Monaco" w:hAnsi="Monaco" w:cs="Courier New"/>
          <w:color w:val="BB2323"/>
          <w:sz w:val="21"/>
          <w:szCs w:val="21"/>
        </w:rPr>
        <w:t>'sartorius_train'</w:t>
      </w:r>
      <w:r w:rsidRPr="00926869">
        <w:rPr>
          <w:rFonts w:ascii="Monaco" w:hAnsi="Monaco" w:cs="Courier New"/>
          <w:sz w:val="21"/>
          <w:szCs w:val="21"/>
        </w:rPr>
        <w:t>)</w:t>
      </w:r>
    </w:p>
    <w:p w:rsidR="00BF1709" w:rsidRPr="00926869" w:rsidRDefault="00BF170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926869" w:rsidRPr="00926869" w:rsidRDefault="00926869" w:rsidP="009268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926869">
        <w:rPr>
          <w:rFonts w:ascii="Monaco" w:hAnsi="Monaco" w:cs="Courier New"/>
          <w:sz w:val="21"/>
          <w:szCs w:val="21"/>
        </w:rPr>
        <w:t xml:space="preserve">train_ds </w:t>
      </w:r>
      <w:r w:rsidRPr="00926869">
        <w:rPr>
          <w:rFonts w:ascii="Monaco" w:hAnsi="Monaco" w:cs="Courier New"/>
          <w:color w:val="055BE0"/>
          <w:sz w:val="21"/>
          <w:szCs w:val="21"/>
        </w:rPr>
        <w:t>=</w:t>
      </w:r>
      <w:r w:rsidRPr="00926869">
        <w:rPr>
          <w:rFonts w:ascii="Monaco" w:hAnsi="Monaco" w:cs="Courier New"/>
          <w:sz w:val="21"/>
          <w:szCs w:val="21"/>
        </w:rPr>
        <w:t xml:space="preserve"> DatasetCatalog</w:t>
      </w:r>
      <w:r w:rsidRPr="00926869">
        <w:rPr>
          <w:rFonts w:ascii="Monaco" w:hAnsi="Monaco" w:cs="Courier New"/>
          <w:color w:val="055BE0"/>
          <w:sz w:val="21"/>
          <w:szCs w:val="21"/>
        </w:rPr>
        <w:t>.</w:t>
      </w:r>
      <w:r w:rsidRPr="00926869">
        <w:rPr>
          <w:rFonts w:ascii="Monaco" w:hAnsi="Monaco" w:cs="Courier New"/>
          <w:sz w:val="21"/>
          <w:szCs w:val="21"/>
        </w:rPr>
        <w:t>get(</w:t>
      </w:r>
      <w:r w:rsidRPr="00926869">
        <w:rPr>
          <w:rFonts w:ascii="Monaco" w:hAnsi="Monaco" w:cs="Courier New"/>
          <w:color w:val="BB2323"/>
          <w:sz w:val="21"/>
          <w:szCs w:val="21"/>
        </w:rPr>
        <w:t>'sartorius_train'</w:t>
      </w:r>
      <w:r w:rsidRPr="00926869">
        <w:rPr>
          <w:rFonts w:ascii="Monaco" w:hAnsi="Monaco" w:cs="Courier New"/>
          <w:sz w:val="21"/>
          <w:szCs w:val="21"/>
        </w:rPr>
        <w:t>)</w:t>
      </w:r>
    </w:p>
    <w:p w:rsidR="00926869" w:rsidRDefault="00926869" w:rsidP="005E4615">
      <w:pPr>
        <w:pStyle w:val="NormalPACKT"/>
        <w:rPr>
          <w:rStyle w:val="normaltextrun"/>
          <w:rFonts w:ascii="Calibri" w:hAnsi="Calibri" w:cs="Calibri"/>
        </w:rPr>
      </w:pPr>
    </w:p>
    <w:p w:rsidR="005F0B71" w:rsidRPr="00EF2FDC" w:rsidRDefault="00300363" w:rsidP="005F0B71">
      <w:pPr>
        <w:pStyle w:val="PreformattatoHTML"/>
        <w:shd w:val="clear" w:color="auto" w:fill="F7F7F7"/>
        <w:wordWrap w:val="0"/>
        <w:rPr>
          <w:rFonts w:ascii="Monaco" w:hAnsi="Monaco"/>
          <w:sz w:val="21"/>
          <w:szCs w:val="21"/>
          <w:lang w:val="en-US"/>
        </w:rPr>
      </w:pPr>
      <w:r>
        <w:rPr>
          <w:rStyle w:val="normaltextrun"/>
          <w:rFonts w:ascii="Calibri" w:hAnsi="Calibri" w:cs="Calibri"/>
        </w:rPr>
        <w:t xml:space="preserve">Before we instantiate a Detectron2 model, we need to take care of configuring it – most of the values </w:t>
      </w:r>
      <w:r w:rsidR="006D2D28">
        <w:rPr>
          <w:rStyle w:val="normaltextrun"/>
          <w:rFonts w:ascii="Calibri" w:hAnsi="Calibri" w:cs="Calibri"/>
        </w:rPr>
        <w:t>can be (at least in a first pass) left at default values</w:t>
      </w:r>
      <w:r w:rsidR="005F0B71">
        <w:rPr>
          <w:rStyle w:val="normaltextrun"/>
          <w:rFonts w:ascii="Calibri" w:hAnsi="Calibri" w:cs="Calibri"/>
        </w:rPr>
        <w:t xml:space="preserve">; if you decide to tinker a bit more, start with </w:t>
      </w:r>
      <w:r w:rsidR="005F0B71" w:rsidRPr="005F0B71">
        <w:rPr>
          <w:rFonts w:ascii="Monaco" w:hAnsi="Monaco"/>
          <w:sz w:val="21"/>
          <w:szCs w:val="21"/>
        </w:rPr>
        <w:t>BATCH_SIZE_PER_IMAGE</w:t>
      </w:r>
      <w:r w:rsidR="00093981">
        <w:rPr>
          <w:rFonts w:ascii="Monaco" w:hAnsi="Monaco"/>
          <w:sz w:val="21"/>
          <w:szCs w:val="21"/>
          <w:lang w:val="en-US"/>
        </w:rPr>
        <w:t xml:space="preserve"> (for increased generalization performance)</w:t>
      </w:r>
      <w:r w:rsidR="005F0B71">
        <w:rPr>
          <w:rFonts w:ascii="Monaco" w:hAnsi="Monaco"/>
          <w:sz w:val="21"/>
          <w:szCs w:val="21"/>
          <w:lang w:val="en-US"/>
        </w:rPr>
        <w:t xml:space="preserve"> and </w:t>
      </w:r>
      <w:r w:rsidR="005F0B71" w:rsidRPr="005F0B71">
        <w:rPr>
          <w:rFonts w:ascii="Monaco" w:hAnsi="Monaco"/>
          <w:sz w:val="21"/>
          <w:szCs w:val="21"/>
        </w:rPr>
        <w:t>SCORE_THRESH_TEST</w:t>
      </w:r>
      <w:r w:rsidR="00C71C8E">
        <w:rPr>
          <w:rFonts w:ascii="Monaco" w:hAnsi="Monaco"/>
          <w:sz w:val="21"/>
          <w:szCs w:val="21"/>
          <w:lang w:val="en-US"/>
        </w:rPr>
        <w:t xml:space="preserve"> (to limit false negatives)</w:t>
      </w:r>
      <w:r w:rsidR="005F0B71">
        <w:rPr>
          <w:rFonts w:ascii="Monaco" w:hAnsi="Monaco"/>
          <w:sz w:val="21"/>
          <w:szCs w:val="21"/>
          <w:lang w:val="en-US"/>
        </w:rPr>
        <w:t>.</w:t>
      </w:r>
    </w:p>
    <w:p w:rsidR="009D12E4" w:rsidRDefault="009D12E4" w:rsidP="005E4615">
      <w:pPr>
        <w:pStyle w:val="NormalPACKT"/>
        <w:rPr>
          <w:rStyle w:val="normaltextrun"/>
          <w:rFonts w:ascii="Calibri" w:hAnsi="Calibri" w:cs="Calibri"/>
        </w:rPr>
      </w:pP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 xml:space="preserve">cfg </w:t>
      </w:r>
      <w:r w:rsidRPr="00170F0F">
        <w:rPr>
          <w:rFonts w:ascii="Monaco" w:hAnsi="Monaco" w:cs="Courier New"/>
          <w:color w:val="055BE0"/>
          <w:sz w:val="21"/>
          <w:szCs w:val="21"/>
        </w:rPr>
        <w:t>=</w:t>
      </w:r>
      <w:r w:rsidRPr="00170F0F">
        <w:rPr>
          <w:rFonts w:ascii="Monaco" w:hAnsi="Monaco" w:cs="Courier New"/>
          <w:sz w:val="21"/>
          <w:szCs w:val="21"/>
        </w:rPr>
        <w:t xml:space="preserve"> get_cfg()</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INPUT</w:t>
      </w:r>
      <w:r w:rsidRPr="00170F0F">
        <w:rPr>
          <w:rFonts w:ascii="Monaco" w:hAnsi="Monaco" w:cs="Courier New"/>
          <w:color w:val="055BE0"/>
          <w:sz w:val="21"/>
          <w:szCs w:val="21"/>
        </w:rPr>
        <w:t>.</w:t>
      </w:r>
      <w:r w:rsidRPr="00170F0F">
        <w:rPr>
          <w:rFonts w:ascii="Monaco" w:hAnsi="Monaco" w:cs="Courier New"/>
          <w:sz w:val="21"/>
          <w:szCs w:val="21"/>
        </w:rPr>
        <w:t>MASK_FORMAT</w:t>
      </w:r>
      <w:r w:rsidRPr="00170F0F">
        <w:rPr>
          <w:rFonts w:ascii="Monaco" w:hAnsi="Monaco" w:cs="Courier New"/>
          <w:color w:val="055BE0"/>
          <w:sz w:val="21"/>
          <w:szCs w:val="21"/>
        </w:rPr>
        <w:t>=</w:t>
      </w:r>
      <w:r w:rsidRPr="00170F0F">
        <w:rPr>
          <w:rFonts w:ascii="Monaco" w:hAnsi="Monaco" w:cs="Courier New"/>
          <w:color w:val="BB2323"/>
          <w:sz w:val="21"/>
          <w:szCs w:val="21"/>
        </w:rPr>
        <w:t>'bitmask'</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merge_from_file(model_zoo</w:t>
      </w:r>
      <w:r w:rsidRPr="00170F0F">
        <w:rPr>
          <w:rFonts w:ascii="Monaco" w:hAnsi="Monaco" w:cs="Courier New"/>
          <w:color w:val="055BE0"/>
          <w:sz w:val="21"/>
          <w:szCs w:val="21"/>
        </w:rPr>
        <w:t>.</w:t>
      </w:r>
      <w:r w:rsidRPr="00170F0F">
        <w:rPr>
          <w:rFonts w:ascii="Monaco" w:hAnsi="Monaco" w:cs="Courier New"/>
          <w:sz w:val="21"/>
          <w:szCs w:val="21"/>
        </w:rPr>
        <w:t>get_config_file(</w:t>
      </w:r>
      <w:r w:rsidRPr="00170F0F">
        <w:rPr>
          <w:rFonts w:ascii="Monaco" w:hAnsi="Monaco" w:cs="Courier New"/>
          <w:color w:val="BB2323"/>
          <w:sz w:val="21"/>
          <w:szCs w:val="21"/>
        </w:rPr>
        <w:t>'COCO-InstanceSegmentation/'</w:t>
      </w:r>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model_arch))</w:t>
      </w:r>
    </w:p>
    <w:p w:rsidR="00170F0F" w:rsidRPr="00EA1E6F" w:rsidRDefault="00FC1AF9"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194" w:author="Luca Massaron" w:date="2022-01-09T00:14:00Z">
            <w:rPr>
              <w:rFonts w:ascii="Monaco" w:hAnsi="Monaco" w:cs="Courier New"/>
              <w:sz w:val="21"/>
              <w:szCs w:val="21"/>
            </w:rPr>
          </w:rPrChange>
        </w:rPr>
      </w:pPr>
      <w:proofErr w:type="spellStart"/>
      <w:r w:rsidRPr="00FC1AF9">
        <w:rPr>
          <w:rFonts w:ascii="Monaco" w:hAnsi="Monaco" w:cs="Courier New"/>
          <w:sz w:val="21"/>
          <w:szCs w:val="21"/>
          <w:lang w:val="it-IT"/>
          <w:rPrChange w:id="195" w:author="Luca Massaron" w:date="2022-01-09T00:14:00Z">
            <w:rPr>
              <w:rFonts w:ascii="Monaco" w:hAnsi="Monaco" w:cs="Courier New"/>
              <w:sz w:val="21"/>
              <w:szCs w:val="21"/>
            </w:rPr>
          </w:rPrChange>
        </w:rPr>
        <w:t>cfg</w:t>
      </w:r>
      <w:r w:rsidRPr="00FC1AF9">
        <w:rPr>
          <w:rFonts w:ascii="Monaco" w:hAnsi="Monaco" w:cs="Courier New"/>
          <w:color w:val="055BE0"/>
          <w:sz w:val="21"/>
          <w:szCs w:val="21"/>
          <w:lang w:val="it-IT"/>
          <w:rPrChange w:id="196"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197" w:author="Luca Massaron" w:date="2022-01-09T00:14:00Z">
            <w:rPr>
              <w:rFonts w:ascii="Monaco" w:hAnsi="Monaco" w:cs="Courier New"/>
              <w:sz w:val="21"/>
              <w:szCs w:val="21"/>
            </w:rPr>
          </w:rPrChange>
        </w:rPr>
        <w:t>DATASETS</w:t>
      </w:r>
      <w:r w:rsidRPr="00FC1AF9">
        <w:rPr>
          <w:rFonts w:ascii="Monaco" w:hAnsi="Monaco" w:cs="Courier New"/>
          <w:color w:val="055BE0"/>
          <w:sz w:val="21"/>
          <w:szCs w:val="21"/>
          <w:lang w:val="it-IT"/>
          <w:rPrChange w:id="198"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199" w:author="Luca Massaron" w:date="2022-01-09T00:14:00Z">
            <w:rPr>
              <w:rFonts w:ascii="Monaco" w:hAnsi="Monaco" w:cs="Courier New"/>
              <w:sz w:val="21"/>
              <w:szCs w:val="21"/>
            </w:rPr>
          </w:rPrChange>
        </w:rPr>
        <w:t>TRAIN</w:t>
      </w:r>
      <w:proofErr w:type="spellEnd"/>
      <w:r w:rsidRPr="00FC1AF9">
        <w:rPr>
          <w:rFonts w:ascii="Monaco" w:hAnsi="Monaco" w:cs="Courier New"/>
          <w:sz w:val="21"/>
          <w:szCs w:val="21"/>
          <w:lang w:val="it-IT"/>
          <w:rPrChange w:id="200" w:author="Luca Massaron" w:date="2022-01-09T00:14:00Z">
            <w:rPr>
              <w:rFonts w:ascii="Monaco" w:hAnsi="Monaco" w:cs="Courier New"/>
              <w:sz w:val="21"/>
              <w:szCs w:val="21"/>
            </w:rPr>
          </w:rPrChange>
        </w:rPr>
        <w:t xml:space="preserve"> </w:t>
      </w:r>
      <w:r w:rsidRPr="00FC1AF9">
        <w:rPr>
          <w:rFonts w:ascii="Monaco" w:hAnsi="Monaco" w:cs="Courier New"/>
          <w:color w:val="055BE0"/>
          <w:sz w:val="21"/>
          <w:szCs w:val="21"/>
          <w:lang w:val="it-IT"/>
          <w:rPrChange w:id="201"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202" w:author="Luca Massaron" w:date="2022-01-09T00:14:00Z">
            <w:rPr>
              <w:rFonts w:ascii="Monaco" w:hAnsi="Monaco" w:cs="Courier New"/>
              <w:sz w:val="21"/>
              <w:szCs w:val="21"/>
            </w:rPr>
          </w:rPrChange>
        </w:rPr>
        <w:t xml:space="preserve"> (</w:t>
      </w:r>
      <w:r w:rsidRPr="00FC1AF9">
        <w:rPr>
          <w:rFonts w:ascii="Monaco" w:hAnsi="Monaco" w:cs="Courier New"/>
          <w:color w:val="BA2121"/>
          <w:sz w:val="21"/>
          <w:szCs w:val="21"/>
          <w:lang w:val="it-IT"/>
          <w:rPrChange w:id="203" w:author="Luca Massaron" w:date="2022-01-09T00:14:00Z">
            <w:rPr>
              <w:rFonts w:ascii="Monaco" w:hAnsi="Monaco" w:cs="Courier New"/>
              <w:color w:val="BA2121"/>
              <w:sz w:val="21"/>
              <w:szCs w:val="21"/>
            </w:rPr>
          </w:rPrChange>
        </w:rPr>
        <w:t>"</w:t>
      </w:r>
      <w:proofErr w:type="spellStart"/>
      <w:r w:rsidRPr="00FC1AF9">
        <w:rPr>
          <w:rFonts w:ascii="Monaco" w:hAnsi="Monaco" w:cs="Courier New"/>
          <w:color w:val="BA2121"/>
          <w:sz w:val="21"/>
          <w:szCs w:val="21"/>
          <w:lang w:val="it-IT"/>
          <w:rPrChange w:id="204" w:author="Luca Massaron" w:date="2022-01-09T00:14:00Z">
            <w:rPr>
              <w:rFonts w:ascii="Monaco" w:hAnsi="Monaco" w:cs="Courier New"/>
              <w:color w:val="BA2121"/>
              <w:sz w:val="21"/>
              <w:szCs w:val="21"/>
            </w:rPr>
          </w:rPrChange>
        </w:rPr>
        <w:t>sartorius_train</w:t>
      </w:r>
      <w:proofErr w:type="spellEnd"/>
      <w:r w:rsidRPr="00FC1AF9">
        <w:rPr>
          <w:rFonts w:ascii="Monaco" w:hAnsi="Monaco" w:cs="Courier New"/>
          <w:color w:val="BA2121"/>
          <w:sz w:val="21"/>
          <w:szCs w:val="21"/>
          <w:lang w:val="it-IT"/>
          <w:rPrChange w:id="205" w:author="Luca Massaron" w:date="2022-01-09T00:14:00Z">
            <w:rPr>
              <w:rFonts w:ascii="Monaco" w:hAnsi="Monaco" w:cs="Courier New"/>
              <w:color w:val="BA2121"/>
              <w:sz w:val="21"/>
              <w:szCs w:val="21"/>
            </w:rPr>
          </w:rPrChange>
        </w:rPr>
        <w:t>"</w:t>
      </w:r>
      <w:proofErr w:type="gramStart"/>
      <w:r w:rsidRPr="00FC1AF9">
        <w:rPr>
          <w:rFonts w:ascii="Monaco" w:hAnsi="Monaco" w:cs="Courier New"/>
          <w:sz w:val="21"/>
          <w:szCs w:val="21"/>
          <w:lang w:val="it-IT"/>
          <w:rPrChange w:id="206" w:author="Luca Massaron" w:date="2022-01-09T00:14:00Z">
            <w:rPr>
              <w:rFonts w:ascii="Monaco" w:hAnsi="Monaco" w:cs="Courier New"/>
              <w:sz w:val="21"/>
              <w:szCs w:val="21"/>
            </w:rPr>
          </w:rPrChange>
        </w:rPr>
        <w:t>,</w:t>
      </w:r>
      <w:proofErr w:type="gramEnd"/>
      <w:r w:rsidRPr="00FC1AF9">
        <w:rPr>
          <w:rFonts w:ascii="Monaco" w:hAnsi="Monaco" w:cs="Courier New"/>
          <w:sz w:val="21"/>
          <w:szCs w:val="21"/>
          <w:lang w:val="it-IT"/>
          <w:rPrChange w:id="207" w:author="Luca Massaron" w:date="2022-01-09T00:14:00Z">
            <w:rPr>
              <w:rFonts w:ascii="Monaco" w:hAnsi="Monaco" w:cs="Courier New"/>
              <w:sz w:val="21"/>
              <w:szCs w:val="21"/>
            </w:rPr>
          </w:rPrChange>
        </w:rPr>
        <w:t>)</w:t>
      </w:r>
    </w:p>
    <w:p w:rsidR="00170F0F" w:rsidRPr="00EA1E6F" w:rsidRDefault="00FC1AF9"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lang w:val="it-IT"/>
          <w:rPrChange w:id="208" w:author="Luca Massaron" w:date="2022-01-09T00:14:00Z">
            <w:rPr>
              <w:rFonts w:ascii="Monaco" w:hAnsi="Monaco" w:cs="Courier New"/>
              <w:sz w:val="21"/>
              <w:szCs w:val="21"/>
            </w:rPr>
          </w:rPrChange>
        </w:rPr>
      </w:pPr>
      <w:proofErr w:type="spellStart"/>
      <w:r w:rsidRPr="00FC1AF9">
        <w:rPr>
          <w:rFonts w:ascii="Monaco" w:hAnsi="Monaco" w:cs="Courier New"/>
          <w:sz w:val="21"/>
          <w:szCs w:val="21"/>
          <w:lang w:val="it-IT"/>
          <w:rPrChange w:id="209" w:author="Luca Massaron" w:date="2022-01-09T00:14:00Z">
            <w:rPr>
              <w:rFonts w:ascii="Monaco" w:hAnsi="Monaco" w:cs="Courier New"/>
              <w:sz w:val="21"/>
              <w:szCs w:val="21"/>
            </w:rPr>
          </w:rPrChange>
        </w:rPr>
        <w:t>cfg</w:t>
      </w:r>
      <w:r w:rsidRPr="00FC1AF9">
        <w:rPr>
          <w:rFonts w:ascii="Monaco" w:hAnsi="Monaco" w:cs="Courier New"/>
          <w:color w:val="055BE0"/>
          <w:sz w:val="21"/>
          <w:szCs w:val="21"/>
          <w:lang w:val="it-IT"/>
          <w:rPrChange w:id="210"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211" w:author="Luca Massaron" w:date="2022-01-09T00:14:00Z">
            <w:rPr>
              <w:rFonts w:ascii="Monaco" w:hAnsi="Monaco" w:cs="Courier New"/>
              <w:sz w:val="21"/>
              <w:szCs w:val="21"/>
            </w:rPr>
          </w:rPrChange>
        </w:rPr>
        <w:t>DATASETS</w:t>
      </w:r>
      <w:r w:rsidRPr="00FC1AF9">
        <w:rPr>
          <w:rFonts w:ascii="Monaco" w:hAnsi="Monaco" w:cs="Courier New"/>
          <w:color w:val="055BE0"/>
          <w:sz w:val="21"/>
          <w:szCs w:val="21"/>
          <w:lang w:val="it-IT"/>
          <w:rPrChange w:id="212"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213" w:author="Luca Massaron" w:date="2022-01-09T00:14:00Z">
            <w:rPr>
              <w:rFonts w:ascii="Monaco" w:hAnsi="Monaco" w:cs="Courier New"/>
              <w:sz w:val="21"/>
              <w:szCs w:val="21"/>
            </w:rPr>
          </w:rPrChange>
        </w:rPr>
        <w:t>TEST</w:t>
      </w:r>
      <w:proofErr w:type="spellEnd"/>
      <w:r w:rsidRPr="00FC1AF9">
        <w:rPr>
          <w:rFonts w:ascii="Monaco" w:hAnsi="Monaco" w:cs="Courier New"/>
          <w:sz w:val="21"/>
          <w:szCs w:val="21"/>
          <w:lang w:val="it-IT"/>
          <w:rPrChange w:id="214" w:author="Luca Massaron" w:date="2022-01-09T00:14:00Z">
            <w:rPr>
              <w:rFonts w:ascii="Monaco" w:hAnsi="Monaco" w:cs="Courier New"/>
              <w:sz w:val="21"/>
              <w:szCs w:val="21"/>
            </w:rPr>
          </w:rPrChange>
        </w:rPr>
        <w:t xml:space="preserve"> </w:t>
      </w:r>
      <w:r w:rsidRPr="00FC1AF9">
        <w:rPr>
          <w:rFonts w:ascii="Monaco" w:hAnsi="Monaco" w:cs="Courier New"/>
          <w:color w:val="055BE0"/>
          <w:sz w:val="21"/>
          <w:szCs w:val="21"/>
          <w:lang w:val="it-IT"/>
          <w:rPrChange w:id="215" w:author="Luca Massaron" w:date="2022-01-09T00:14:00Z">
            <w:rPr>
              <w:rFonts w:ascii="Monaco" w:hAnsi="Monaco" w:cs="Courier New"/>
              <w:color w:val="055BE0"/>
              <w:sz w:val="21"/>
              <w:szCs w:val="21"/>
            </w:rPr>
          </w:rPrChange>
        </w:rPr>
        <w:t>=</w:t>
      </w:r>
      <w:r w:rsidRPr="00FC1AF9">
        <w:rPr>
          <w:rFonts w:ascii="Monaco" w:hAnsi="Monaco" w:cs="Courier New"/>
          <w:sz w:val="21"/>
          <w:szCs w:val="21"/>
          <w:lang w:val="it-IT"/>
          <w:rPrChange w:id="216" w:author="Luca Massaron" w:date="2022-01-09T00:14:00Z">
            <w:rPr>
              <w:rFonts w:ascii="Monaco" w:hAnsi="Monaco" w:cs="Courier New"/>
              <w:sz w:val="21"/>
              <w:szCs w:val="21"/>
            </w:rPr>
          </w:rPrChange>
        </w:rPr>
        <w:t xml:space="preserve"> (</w:t>
      </w:r>
      <w:r w:rsidRPr="00FC1AF9">
        <w:rPr>
          <w:rFonts w:ascii="Monaco" w:hAnsi="Monaco" w:cs="Courier New"/>
          <w:color w:val="BA2121"/>
          <w:sz w:val="21"/>
          <w:szCs w:val="21"/>
          <w:lang w:val="it-IT"/>
          <w:rPrChange w:id="217" w:author="Luca Massaron" w:date="2022-01-09T00:14:00Z">
            <w:rPr>
              <w:rFonts w:ascii="Monaco" w:hAnsi="Monaco" w:cs="Courier New"/>
              <w:color w:val="BA2121"/>
              <w:sz w:val="21"/>
              <w:szCs w:val="21"/>
            </w:rPr>
          </w:rPrChange>
        </w:rPr>
        <w:t>"</w:t>
      </w:r>
      <w:proofErr w:type="spellStart"/>
      <w:r w:rsidRPr="00FC1AF9">
        <w:rPr>
          <w:rFonts w:ascii="Monaco" w:hAnsi="Monaco" w:cs="Courier New"/>
          <w:color w:val="BA2121"/>
          <w:sz w:val="21"/>
          <w:szCs w:val="21"/>
          <w:lang w:val="it-IT"/>
          <w:rPrChange w:id="218" w:author="Luca Massaron" w:date="2022-01-09T00:14:00Z">
            <w:rPr>
              <w:rFonts w:ascii="Monaco" w:hAnsi="Monaco" w:cs="Courier New"/>
              <w:color w:val="BA2121"/>
              <w:sz w:val="21"/>
              <w:szCs w:val="21"/>
            </w:rPr>
          </w:rPrChange>
        </w:rPr>
        <w:t>sartorius_val</w:t>
      </w:r>
      <w:proofErr w:type="spellEnd"/>
      <w:r w:rsidRPr="00FC1AF9">
        <w:rPr>
          <w:rFonts w:ascii="Monaco" w:hAnsi="Monaco" w:cs="Courier New"/>
          <w:color w:val="BA2121"/>
          <w:sz w:val="21"/>
          <w:szCs w:val="21"/>
          <w:lang w:val="it-IT"/>
          <w:rPrChange w:id="219" w:author="Luca Massaron" w:date="2022-01-09T00:14:00Z">
            <w:rPr>
              <w:rFonts w:ascii="Monaco" w:hAnsi="Monaco" w:cs="Courier New"/>
              <w:color w:val="BA2121"/>
              <w:sz w:val="21"/>
              <w:szCs w:val="21"/>
            </w:rPr>
          </w:rPrChange>
        </w:rPr>
        <w:t>"</w:t>
      </w:r>
      <w:proofErr w:type="gramStart"/>
      <w:r w:rsidRPr="00FC1AF9">
        <w:rPr>
          <w:rFonts w:ascii="Monaco" w:hAnsi="Monaco" w:cs="Courier New"/>
          <w:sz w:val="21"/>
          <w:szCs w:val="21"/>
          <w:lang w:val="it-IT"/>
          <w:rPrChange w:id="220" w:author="Luca Massaron" w:date="2022-01-09T00:14:00Z">
            <w:rPr>
              <w:rFonts w:ascii="Monaco" w:hAnsi="Monaco" w:cs="Courier New"/>
              <w:sz w:val="21"/>
              <w:szCs w:val="21"/>
            </w:rPr>
          </w:rPrChange>
        </w:rPr>
        <w:t>,</w:t>
      </w:r>
      <w:proofErr w:type="gramEnd"/>
      <w:r w:rsidRPr="00FC1AF9">
        <w:rPr>
          <w:rFonts w:ascii="Monaco" w:hAnsi="Monaco" w:cs="Courier New"/>
          <w:sz w:val="21"/>
          <w:szCs w:val="21"/>
          <w:lang w:val="it-IT"/>
          <w:rPrChange w:id="221" w:author="Luca Massaron" w:date="2022-01-09T00:14:00Z">
            <w:rPr>
              <w:rFonts w:ascii="Monaco" w:hAnsi="Monaco" w:cs="Courier New"/>
              <w:sz w:val="21"/>
              <w:szCs w:val="21"/>
            </w:rPr>
          </w:rPrChange>
        </w:rPr>
        <w:t>)</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DATALOADER</w:t>
      </w:r>
      <w:r w:rsidRPr="00170F0F">
        <w:rPr>
          <w:rFonts w:ascii="Monaco" w:hAnsi="Monaco" w:cs="Courier New"/>
          <w:color w:val="055BE0"/>
          <w:sz w:val="21"/>
          <w:szCs w:val="21"/>
        </w:rPr>
        <w:t>.</w:t>
      </w:r>
      <w:r w:rsidRPr="00170F0F">
        <w:rPr>
          <w:rFonts w:ascii="Monaco" w:hAnsi="Monaco" w:cs="Courier New"/>
          <w:sz w:val="21"/>
          <w:szCs w:val="21"/>
        </w:rPr>
        <w:t>NUM_WORKERS</w:t>
      </w:r>
      <w:proofErr w:type="spellEnd"/>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2</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 xml:space="preserve">WEIGHTS </w:t>
      </w:r>
      <w:r w:rsidRPr="00170F0F">
        <w:rPr>
          <w:rFonts w:ascii="Monaco" w:hAnsi="Monaco" w:cs="Courier New"/>
          <w:color w:val="055BE0"/>
          <w:sz w:val="21"/>
          <w:szCs w:val="21"/>
        </w:rPr>
        <w:t>=</w:t>
      </w:r>
      <w:r w:rsidRPr="00170F0F">
        <w:rPr>
          <w:rFonts w:ascii="Monaco" w:hAnsi="Monaco" w:cs="Courier New"/>
          <w:sz w:val="21"/>
          <w:szCs w:val="21"/>
        </w:rPr>
        <w:t xml:space="preserve"> model_zoo</w:t>
      </w:r>
      <w:r w:rsidRPr="00170F0F">
        <w:rPr>
          <w:rFonts w:ascii="Monaco" w:hAnsi="Monaco" w:cs="Courier New"/>
          <w:color w:val="055BE0"/>
          <w:sz w:val="21"/>
          <w:szCs w:val="21"/>
        </w:rPr>
        <w:t>.</w:t>
      </w:r>
      <w:r w:rsidRPr="00170F0F">
        <w:rPr>
          <w:rFonts w:ascii="Monaco" w:hAnsi="Monaco" w:cs="Courier New"/>
          <w:sz w:val="21"/>
          <w:szCs w:val="21"/>
        </w:rPr>
        <w:t>get_checkpoint_url(</w:t>
      </w:r>
      <w:r w:rsidRPr="00170F0F">
        <w:rPr>
          <w:rFonts w:ascii="Monaco" w:hAnsi="Monaco" w:cs="Courier New"/>
          <w:color w:val="BB2323"/>
          <w:sz w:val="21"/>
          <w:szCs w:val="21"/>
        </w:rPr>
        <w:t>'COCO-InstanceSegmentation/'</w:t>
      </w:r>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 xml:space="preserve">model_arch) </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IMS_PER_BATCH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2</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BASE_LR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0.001</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MAX_ITER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 xml:space="preserve">nof_iters    </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STEPS </w:t>
      </w:r>
      <w:r w:rsidRPr="00170F0F">
        <w:rPr>
          <w:rFonts w:ascii="Monaco" w:hAnsi="Monaco" w:cs="Courier New"/>
          <w:color w:val="055BE0"/>
          <w:sz w:val="21"/>
          <w:szCs w:val="21"/>
        </w:rPr>
        <w:t>=</w:t>
      </w:r>
      <w:r w:rsidRPr="00170F0F">
        <w:rPr>
          <w:rFonts w:ascii="Monaco" w:hAnsi="Monaco" w:cs="Courier New"/>
          <w:sz w:val="21"/>
          <w:szCs w:val="21"/>
        </w:rPr>
        <w:t xml:space="preserve"> []        </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ROI_HEADS</w:t>
      </w:r>
      <w:r w:rsidRPr="00170F0F">
        <w:rPr>
          <w:rFonts w:ascii="Monaco" w:hAnsi="Monaco" w:cs="Courier New"/>
          <w:color w:val="055BE0"/>
          <w:sz w:val="21"/>
          <w:szCs w:val="21"/>
        </w:rPr>
        <w:t>.</w:t>
      </w:r>
      <w:r w:rsidRPr="00170F0F">
        <w:rPr>
          <w:rFonts w:ascii="Monaco" w:hAnsi="Monaco" w:cs="Courier New"/>
          <w:sz w:val="21"/>
          <w:szCs w:val="21"/>
        </w:rPr>
        <w:t xml:space="preserve">BATCH_SIZE_PER_IMAGE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512</w:t>
      </w:r>
      <w:r w:rsidRPr="00170F0F">
        <w:rPr>
          <w:rFonts w:ascii="Monaco" w:hAnsi="Monaco" w:cs="Courier New"/>
          <w:sz w:val="21"/>
          <w:szCs w:val="21"/>
        </w:rPr>
        <w:t xml:space="preserve">    </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ROI_HEADS</w:t>
      </w:r>
      <w:r w:rsidRPr="00170F0F">
        <w:rPr>
          <w:rFonts w:ascii="Monaco" w:hAnsi="Monaco" w:cs="Courier New"/>
          <w:color w:val="055BE0"/>
          <w:sz w:val="21"/>
          <w:szCs w:val="21"/>
        </w:rPr>
        <w:t>.</w:t>
      </w:r>
      <w:r w:rsidRPr="00170F0F">
        <w:rPr>
          <w:rFonts w:ascii="Monaco" w:hAnsi="Monaco" w:cs="Courier New"/>
          <w:sz w:val="21"/>
          <w:szCs w:val="21"/>
        </w:rPr>
        <w:t xml:space="preserve">NUM_CLASSES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3</w:t>
      </w:r>
      <w:r w:rsidRPr="00170F0F">
        <w:rPr>
          <w:rFonts w:ascii="Monaco" w:hAnsi="Monaco" w:cs="Courier New"/>
          <w:sz w:val="21"/>
          <w:szCs w:val="21"/>
        </w:rPr>
        <w:t xml:space="preserve">  </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MODEL</w:t>
      </w:r>
      <w:r w:rsidRPr="00170F0F">
        <w:rPr>
          <w:rFonts w:ascii="Monaco" w:hAnsi="Monaco" w:cs="Courier New"/>
          <w:color w:val="055BE0"/>
          <w:sz w:val="21"/>
          <w:szCs w:val="21"/>
        </w:rPr>
        <w:t>.</w:t>
      </w:r>
      <w:r w:rsidRPr="00170F0F">
        <w:rPr>
          <w:rFonts w:ascii="Monaco" w:hAnsi="Monaco" w:cs="Courier New"/>
          <w:sz w:val="21"/>
          <w:szCs w:val="21"/>
        </w:rPr>
        <w:t>ROI_HEADS</w:t>
      </w:r>
      <w:r w:rsidRPr="00170F0F">
        <w:rPr>
          <w:rFonts w:ascii="Monaco" w:hAnsi="Monaco" w:cs="Courier New"/>
          <w:color w:val="055BE0"/>
          <w:sz w:val="21"/>
          <w:szCs w:val="21"/>
        </w:rPr>
        <w:t>.</w:t>
      </w:r>
      <w:r w:rsidRPr="00170F0F">
        <w:rPr>
          <w:rFonts w:ascii="Monaco" w:hAnsi="Monaco" w:cs="Courier New"/>
          <w:sz w:val="21"/>
          <w:szCs w:val="21"/>
        </w:rPr>
        <w:t xml:space="preserve">SCORE_THRESH_TEST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666666"/>
          <w:sz w:val="21"/>
          <w:szCs w:val="21"/>
        </w:rPr>
        <w:t>.4</w:t>
      </w:r>
    </w:p>
    <w:p w:rsidR="00170F0F" w:rsidRPr="00170F0F" w:rsidRDefault="00170F0F" w:rsidP="00170F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0F0F">
        <w:rPr>
          <w:rFonts w:ascii="Monaco" w:hAnsi="Monaco" w:cs="Courier New"/>
          <w:sz w:val="21"/>
          <w:szCs w:val="21"/>
        </w:rPr>
        <w:t>cfg</w:t>
      </w:r>
      <w:r w:rsidRPr="00170F0F">
        <w:rPr>
          <w:rFonts w:ascii="Monaco" w:hAnsi="Monaco" w:cs="Courier New"/>
          <w:color w:val="055BE0"/>
          <w:sz w:val="21"/>
          <w:szCs w:val="21"/>
        </w:rPr>
        <w:t>.</w:t>
      </w:r>
      <w:r w:rsidRPr="00170F0F">
        <w:rPr>
          <w:rFonts w:ascii="Monaco" w:hAnsi="Monaco" w:cs="Courier New"/>
          <w:sz w:val="21"/>
          <w:szCs w:val="21"/>
        </w:rPr>
        <w:t>TEST</w:t>
      </w:r>
      <w:r w:rsidRPr="00170F0F">
        <w:rPr>
          <w:rFonts w:ascii="Monaco" w:hAnsi="Monaco" w:cs="Courier New"/>
          <w:color w:val="055BE0"/>
          <w:sz w:val="21"/>
          <w:szCs w:val="21"/>
        </w:rPr>
        <w:t>.</w:t>
      </w:r>
      <w:r w:rsidRPr="00170F0F">
        <w:rPr>
          <w:rFonts w:ascii="Monaco" w:hAnsi="Monaco" w:cs="Courier New"/>
          <w:sz w:val="21"/>
          <w:szCs w:val="21"/>
        </w:rPr>
        <w:t xml:space="preserve">EVAL_PERIOD </w:t>
      </w:r>
      <w:r w:rsidRPr="00170F0F">
        <w:rPr>
          <w:rFonts w:ascii="Monaco" w:hAnsi="Monaco" w:cs="Courier New"/>
          <w:color w:val="055BE0"/>
          <w:sz w:val="21"/>
          <w:szCs w:val="21"/>
        </w:rPr>
        <w:t>=</w:t>
      </w:r>
      <w:r w:rsidRPr="00170F0F">
        <w:rPr>
          <w:rFonts w:ascii="Monaco" w:hAnsi="Monaco" w:cs="Courier New"/>
          <w:sz w:val="21"/>
          <w:szCs w:val="21"/>
        </w:rPr>
        <w:t xml:space="preserve"> </w:t>
      </w:r>
      <w:r w:rsidRPr="00170F0F">
        <w:rPr>
          <w:rFonts w:ascii="Monaco" w:hAnsi="Monaco" w:cs="Courier New"/>
          <w:color w:val="008000"/>
          <w:sz w:val="21"/>
          <w:szCs w:val="21"/>
        </w:rPr>
        <w:t>len</w:t>
      </w:r>
      <w:r w:rsidRPr="00170F0F">
        <w:rPr>
          <w:rFonts w:ascii="Monaco" w:hAnsi="Monaco" w:cs="Courier New"/>
          <w:sz w:val="21"/>
          <w:szCs w:val="21"/>
        </w:rPr>
        <w:t>(DatasetCatalog</w:t>
      </w:r>
      <w:r w:rsidRPr="00170F0F">
        <w:rPr>
          <w:rFonts w:ascii="Monaco" w:hAnsi="Monaco" w:cs="Courier New"/>
          <w:color w:val="055BE0"/>
          <w:sz w:val="21"/>
          <w:szCs w:val="21"/>
        </w:rPr>
        <w:t>.</w:t>
      </w:r>
      <w:r w:rsidRPr="00170F0F">
        <w:rPr>
          <w:rFonts w:ascii="Monaco" w:hAnsi="Monaco" w:cs="Courier New"/>
          <w:sz w:val="21"/>
          <w:szCs w:val="21"/>
        </w:rPr>
        <w:t>get(</w:t>
      </w:r>
      <w:r w:rsidRPr="00170F0F">
        <w:rPr>
          <w:rFonts w:ascii="Monaco" w:hAnsi="Monaco" w:cs="Courier New"/>
          <w:color w:val="BB2323"/>
          <w:sz w:val="21"/>
          <w:szCs w:val="21"/>
        </w:rPr>
        <w:t>'sartorius_train'</w:t>
      </w:r>
      <w:r w:rsidRPr="00170F0F">
        <w:rPr>
          <w:rFonts w:ascii="Monaco" w:hAnsi="Monaco" w:cs="Courier New"/>
          <w:sz w:val="21"/>
          <w:szCs w:val="21"/>
        </w:rPr>
        <w:t xml:space="preserve">)) </w:t>
      </w:r>
      <w:r w:rsidRPr="00170F0F">
        <w:rPr>
          <w:rFonts w:ascii="Monaco" w:hAnsi="Monaco" w:cs="Courier New"/>
          <w:color w:val="055BE0"/>
          <w:sz w:val="21"/>
          <w:szCs w:val="21"/>
        </w:rPr>
        <w:t>//</w:t>
      </w:r>
      <w:r w:rsidRPr="00170F0F">
        <w:rPr>
          <w:rFonts w:ascii="Monaco" w:hAnsi="Monaco" w:cs="Courier New"/>
          <w:sz w:val="21"/>
          <w:szCs w:val="21"/>
        </w:rPr>
        <w:t xml:space="preserve"> cfg</w:t>
      </w:r>
      <w:r w:rsidRPr="00170F0F">
        <w:rPr>
          <w:rFonts w:ascii="Monaco" w:hAnsi="Monaco" w:cs="Courier New"/>
          <w:color w:val="055BE0"/>
          <w:sz w:val="21"/>
          <w:szCs w:val="21"/>
        </w:rPr>
        <w:t>.</w:t>
      </w:r>
      <w:r w:rsidRPr="00170F0F">
        <w:rPr>
          <w:rFonts w:ascii="Monaco" w:hAnsi="Monaco" w:cs="Courier New"/>
          <w:sz w:val="21"/>
          <w:szCs w:val="21"/>
        </w:rPr>
        <w:t>SOLVER</w:t>
      </w:r>
      <w:r w:rsidRPr="00170F0F">
        <w:rPr>
          <w:rFonts w:ascii="Monaco" w:hAnsi="Monaco" w:cs="Courier New"/>
          <w:color w:val="055BE0"/>
          <w:sz w:val="21"/>
          <w:szCs w:val="21"/>
        </w:rPr>
        <w:t>.</w:t>
      </w:r>
      <w:r w:rsidRPr="00170F0F">
        <w:rPr>
          <w:rFonts w:ascii="Monaco" w:hAnsi="Monaco" w:cs="Courier New"/>
          <w:sz w:val="21"/>
          <w:szCs w:val="21"/>
        </w:rPr>
        <w:t xml:space="preserve">IMS_PER_BATCH  </w:t>
      </w:r>
    </w:p>
    <w:p w:rsidR="00170F0F" w:rsidRDefault="00170F0F" w:rsidP="005E4615">
      <w:pPr>
        <w:pStyle w:val="NormalPACKT"/>
        <w:rPr>
          <w:rStyle w:val="normaltextrun"/>
          <w:rFonts w:ascii="Calibri" w:hAnsi="Calibri" w:cs="Calibri"/>
        </w:rPr>
      </w:pPr>
    </w:p>
    <w:p w:rsidR="005C202F" w:rsidRPr="00F719B5" w:rsidRDefault="005C202F" w:rsidP="005E4615">
      <w:pPr>
        <w:pStyle w:val="NormalPACKT"/>
        <w:rPr>
          <w:rStyle w:val="normaltextrun"/>
          <w:rFonts w:ascii="Calibri" w:hAnsi="Calibri" w:cs="Calibri"/>
        </w:rPr>
      </w:pPr>
      <w:r>
        <w:rPr>
          <w:rStyle w:val="normaltextrun"/>
          <w:rFonts w:ascii="Calibri" w:hAnsi="Calibri" w:cs="Calibri"/>
        </w:rPr>
        <w:t>Training a model is straightforward</w:t>
      </w:r>
      <w:r w:rsidR="001F11C9">
        <w:rPr>
          <w:rStyle w:val="normaltextrun"/>
          <w:rFonts w:ascii="Calibri" w:hAnsi="Calibri" w:cs="Calibri"/>
        </w:rPr>
        <w:t xml:space="preserve"> – and </w:t>
      </w:r>
      <w:r w:rsidR="005A67EE">
        <w:rPr>
          <w:rStyle w:val="normaltextrun"/>
          <w:rFonts w:ascii="Calibri" w:hAnsi="Calibri" w:cs="Calibri"/>
        </w:rPr>
        <w:t>rich in information about the progress</w:t>
      </w:r>
      <w:r w:rsidR="00745FCD">
        <w:rPr>
          <w:rStyle w:val="normaltextrun"/>
          <w:rFonts w:ascii="Calibri" w:hAnsi="Calibri" w:cs="Calibri"/>
        </w:rPr>
        <w:t xml:space="preserve"> of the procedure</w:t>
      </w:r>
      <w:r w:rsidR="005A67EE">
        <w:rPr>
          <w:rStyle w:val="normaltextrun"/>
          <w:rFonts w:ascii="Calibri" w:hAnsi="Calibri" w:cs="Calibri"/>
        </w:rPr>
        <w:t>:</w:t>
      </w:r>
    </w:p>
    <w:p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os</w:t>
      </w:r>
      <w:r w:rsidRPr="00172F2F">
        <w:rPr>
          <w:rFonts w:ascii="Monaco" w:hAnsi="Monaco" w:cs="Courier New"/>
          <w:color w:val="055BE0"/>
          <w:sz w:val="21"/>
          <w:szCs w:val="21"/>
        </w:rPr>
        <w:t>.</w:t>
      </w:r>
      <w:r w:rsidRPr="00172F2F">
        <w:rPr>
          <w:rFonts w:ascii="Monaco" w:hAnsi="Monaco" w:cs="Courier New"/>
          <w:sz w:val="21"/>
          <w:szCs w:val="21"/>
        </w:rPr>
        <w:t>makedirs(cfg</w:t>
      </w:r>
      <w:r w:rsidRPr="00172F2F">
        <w:rPr>
          <w:rFonts w:ascii="Monaco" w:hAnsi="Monaco" w:cs="Courier New"/>
          <w:color w:val="055BE0"/>
          <w:sz w:val="21"/>
          <w:szCs w:val="21"/>
        </w:rPr>
        <w:t>.</w:t>
      </w:r>
      <w:r w:rsidRPr="00172F2F">
        <w:rPr>
          <w:rFonts w:ascii="Monaco" w:hAnsi="Monaco" w:cs="Courier New"/>
          <w:sz w:val="21"/>
          <w:szCs w:val="21"/>
        </w:rPr>
        <w:t>OUTPUT_DIR, exist_ok</w:t>
      </w:r>
      <w:r w:rsidRPr="00172F2F">
        <w:rPr>
          <w:rFonts w:ascii="Monaco" w:hAnsi="Monaco" w:cs="Courier New"/>
          <w:color w:val="055BE0"/>
          <w:sz w:val="21"/>
          <w:szCs w:val="21"/>
        </w:rPr>
        <w:t>=</w:t>
      </w:r>
      <w:r w:rsidRPr="00172F2F">
        <w:rPr>
          <w:rFonts w:ascii="Monaco" w:hAnsi="Monaco" w:cs="Courier New"/>
          <w:color w:val="3D7E7E"/>
          <w:sz w:val="21"/>
          <w:szCs w:val="21"/>
        </w:rPr>
        <w:t>True</w:t>
      </w:r>
      <w:r w:rsidRPr="00172F2F">
        <w:rPr>
          <w:rFonts w:ascii="Monaco" w:hAnsi="Monaco" w:cs="Courier New"/>
          <w:sz w:val="21"/>
          <w:szCs w:val="21"/>
        </w:rPr>
        <w:t>)</w:t>
      </w:r>
    </w:p>
    <w:p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 xml:space="preserve">trainer </w:t>
      </w:r>
      <w:r w:rsidRPr="00172F2F">
        <w:rPr>
          <w:rFonts w:ascii="Monaco" w:hAnsi="Monaco" w:cs="Courier New"/>
          <w:color w:val="055BE0"/>
          <w:sz w:val="21"/>
          <w:szCs w:val="21"/>
        </w:rPr>
        <w:t>=</w:t>
      </w:r>
      <w:r w:rsidRPr="00172F2F">
        <w:rPr>
          <w:rFonts w:ascii="Monaco" w:hAnsi="Monaco" w:cs="Courier New"/>
          <w:sz w:val="21"/>
          <w:szCs w:val="21"/>
        </w:rPr>
        <w:t xml:space="preserve"> Trainer(cfg) </w:t>
      </w:r>
    </w:p>
    <w:p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trainer</w:t>
      </w:r>
      <w:r w:rsidRPr="00172F2F">
        <w:rPr>
          <w:rFonts w:ascii="Monaco" w:hAnsi="Monaco" w:cs="Courier New"/>
          <w:color w:val="055BE0"/>
          <w:sz w:val="21"/>
          <w:szCs w:val="21"/>
        </w:rPr>
        <w:t>.</w:t>
      </w:r>
      <w:r w:rsidRPr="00172F2F">
        <w:rPr>
          <w:rFonts w:ascii="Monaco" w:hAnsi="Monaco" w:cs="Courier New"/>
          <w:sz w:val="21"/>
          <w:szCs w:val="21"/>
        </w:rPr>
        <w:t>resume_or_load(resume</w:t>
      </w:r>
      <w:r w:rsidRPr="00172F2F">
        <w:rPr>
          <w:rFonts w:ascii="Monaco" w:hAnsi="Monaco" w:cs="Courier New"/>
          <w:color w:val="055BE0"/>
          <w:sz w:val="21"/>
          <w:szCs w:val="21"/>
        </w:rPr>
        <w:t>=</w:t>
      </w:r>
      <w:r w:rsidRPr="00172F2F">
        <w:rPr>
          <w:rFonts w:ascii="Monaco" w:hAnsi="Monaco" w:cs="Courier New"/>
          <w:color w:val="3D7E7E"/>
          <w:sz w:val="21"/>
          <w:szCs w:val="21"/>
        </w:rPr>
        <w:t>False</w:t>
      </w:r>
      <w:r w:rsidRPr="00172F2F">
        <w:rPr>
          <w:rFonts w:ascii="Monaco" w:hAnsi="Monaco" w:cs="Courier New"/>
          <w:sz w:val="21"/>
          <w:szCs w:val="21"/>
        </w:rPr>
        <w:t>)</w:t>
      </w:r>
    </w:p>
    <w:p w:rsidR="00172F2F" w:rsidRPr="00172F2F" w:rsidRDefault="00172F2F" w:rsidP="00172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72F2F">
        <w:rPr>
          <w:rFonts w:ascii="Monaco" w:hAnsi="Monaco" w:cs="Courier New"/>
          <w:sz w:val="21"/>
          <w:szCs w:val="21"/>
        </w:rPr>
        <w:t>trainer</w:t>
      </w:r>
      <w:r w:rsidRPr="00172F2F">
        <w:rPr>
          <w:rFonts w:ascii="Monaco" w:hAnsi="Monaco" w:cs="Courier New"/>
          <w:color w:val="055BE0"/>
          <w:sz w:val="21"/>
          <w:szCs w:val="21"/>
        </w:rPr>
        <w:t>.</w:t>
      </w:r>
      <w:r w:rsidRPr="00172F2F">
        <w:rPr>
          <w:rFonts w:ascii="Monaco" w:hAnsi="Monaco" w:cs="Courier New"/>
          <w:sz w:val="21"/>
          <w:szCs w:val="21"/>
        </w:rPr>
        <w:t>train()</w:t>
      </w:r>
    </w:p>
    <w:p w:rsidR="00543986" w:rsidRDefault="00BC76C4" w:rsidP="005E4615">
      <w:pPr>
        <w:pStyle w:val="NormalPACKT"/>
        <w:rPr>
          <w:rStyle w:val="normaltextrun"/>
          <w:rFonts w:ascii="Calibri" w:hAnsi="Calibri" w:cs="Calibri"/>
        </w:rPr>
      </w:pPr>
      <w:r>
        <w:rPr>
          <w:rFonts w:ascii="Calibri" w:hAnsi="Calibri" w:cs="Calibri"/>
          <w:noProof/>
          <w:lang w:val="it-IT" w:eastAsia="ja-JP"/>
        </w:rPr>
        <w:drawing>
          <wp:inline distT="0" distB="0" distL="0" distR="0">
            <wp:extent cx="5029200" cy="3266440"/>
            <wp:effectExtent l="0" t="0" r="0" b="0"/>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3266440"/>
                    </a:xfrm>
                    <a:prstGeom prst="rect">
                      <a:avLst/>
                    </a:prstGeom>
                  </pic:spPr>
                </pic:pic>
              </a:graphicData>
            </a:graphic>
          </wp:inline>
        </w:drawing>
      </w:r>
    </w:p>
    <w:p w:rsidR="006A0E42" w:rsidRDefault="006A0E42" w:rsidP="006A0E42">
      <w:pPr>
        <w:pStyle w:val="FigureCaptionPACKT"/>
        <w:rPr>
          <w:rFonts w:ascii="Calibri" w:hAnsi="Calibri" w:cs="Calibri"/>
        </w:rPr>
      </w:pPr>
      <w:r w:rsidRPr="00C3462F">
        <w:rPr>
          <w:rFonts w:ascii="Calibri" w:hAnsi="Calibri" w:cs="Calibri"/>
        </w:rPr>
        <w:t>Figure 10.</w:t>
      </w:r>
      <w:r>
        <w:rPr>
          <w:rFonts w:ascii="Calibri" w:hAnsi="Calibri" w:cs="Calibri"/>
        </w:rPr>
        <w:t>18: Training output from Detectron2</w:t>
      </w:r>
    </w:p>
    <w:p w:rsidR="00BC76C4" w:rsidRDefault="00BC76C4" w:rsidP="005E4615">
      <w:pPr>
        <w:pStyle w:val="NormalPACKT"/>
        <w:rPr>
          <w:rStyle w:val="normaltextrun"/>
          <w:rFonts w:ascii="Calibri" w:hAnsi="Calibri" w:cs="Calibri"/>
        </w:rPr>
      </w:pPr>
    </w:p>
    <w:p w:rsidR="00805DD7" w:rsidRDefault="00805DD7" w:rsidP="005E4615">
      <w:pPr>
        <w:pStyle w:val="NormalPACKT"/>
        <w:rPr>
          <w:rStyle w:val="normaltextrun"/>
          <w:rFonts w:ascii="Calibri" w:hAnsi="Calibri" w:cs="Calibri"/>
        </w:rPr>
      </w:pPr>
      <w:r>
        <w:rPr>
          <w:rStyle w:val="normaltextrun"/>
          <w:rFonts w:ascii="Calibri" w:hAnsi="Calibri" w:cs="Calibri"/>
        </w:rPr>
        <w:t xml:space="preserve">Once the model is trained, we can use the weights obtained for the best </w:t>
      </w:r>
      <w:r w:rsidR="009E3F92">
        <w:rPr>
          <w:rStyle w:val="normaltextrun"/>
          <w:rFonts w:ascii="Calibri" w:hAnsi="Calibri" w:cs="Calibri"/>
        </w:rPr>
        <w:t>one to conduct inference and prepare a submission.</w:t>
      </w:r>
      <w:r w:rsidR="00672BD2">
        <w:rPr>
          <w:rStyle w:val="normaltextrun"/>
          <w:rFonts w:ascii="Calibri" w:hAnsi="Calibri" w:cs="Calibri"/>
        </w:rPr>
        <w:t xml:space="preserve"> We start by adding new parameters that allow us to regularize the prediction: set </w:t>
      </w:r>
      <w:r w:rsidR="00161B6D">
        <w:rPr>
          <w:rStyle w:val="normaltextrun"/>
          <w:rFonts w:ascii="Calibri" w:hAnsi="Calibri" w:cs="Calibri"/>
        </w:rPr>
        <w:t>confidence thresholds and minimal mask sizes</w:t>
      </w:r>
    </w:p>
    <w:p w:rsidR="002D6EAF" w:rsidRPr="002D6EAF" w:rsidRDefault="002D6EAF" w:rsidP="002D6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D6EAF">
        <w:rPr>
          <w:rFonts w:ascii="Monaco" w:hAnsi="Monaco" w:cs="Courier New"/>
          <w:sz w:val="21"/>
          <w:szCs w:val="21"/>
        </w:rPr>
        <w:t xml:space="preserve">THRESHOLDS </w:t>
      </w:r>
      <w:r w:rsidRPr="002D6EAF">
        <w:rPr>
          <w:rFonts w:ascii="Monaco" w:hAnsi="Monaco" w:cs="Courier New"/>
          <w:color w:val="055BE0"/>
          <w:sz w:val="21"/>
          <w:szCs w:val="21"/>
        </w:rPr>
        <w:t>=</w:t>
      </w:r>
      <w:r w:rsidRPr="002D6EAF">
        <w:rPr>
          <w:rFonts w:ascii="Monaco" w:hAnsi="Monaco" w:cs="Courier New"/>
          <w:sz w:val="21"/>
          <w:szCs w:val="21"/>
        </w:rPr>
        <w:t xml:space="preserve"> [</w:t>
      </w:r>
      <w:r w:rsidRPr="002D6EAF">
        <w:rPr>
          <w:rFonts w:ascii="Monaco" w:hAnsi="Monaco" w:cs="Courier New"/>
          <w:color w:val="666666"/>
          <w:sz w:val="21"/>
          <w:szCs w:val="21"/>
        </w:rPr>
        <w:t>.18</w:t>
      </w:r>
      <w:r w:rsidRPr="002D6EAF">
        <w:rPr>
          <w:rFonts w:ascii="Monaco" w:hAnsi="Monaco" w:cs="Courier New"/>
          <w:sz w:val="21"/>
          <w:szCs w:val="21"/>
        </w:rPr>
        <w:t xml:space="preserve">, </w:t>
      </w:r>
      <w:r w:rsidRPr="002D6EAF">
        <w:rPr>
          <w:rFonts w:ascii="Monaco" w:hAnsi="Monaco" w:cs="Courier New"/>
          <w:color w:val="666666"/>
          <w:sz w:val="21"/>
          <w:szCs w:val="21"/>
        </w:rPr>
        <w:t>.35</w:t>
      </w:r>
      <w:r w:rsidRPr="002D6EAF">
        <w:rPr>
          <w:rFonts w:ascii="Monaco" w:hAnsi="Monaco" w:cs="Courier New"/>
          <w:sz w:val="21"/>
          <w:szCs w:val="21"/>
        </w:rPr>
        <w:t xml:space="preserve">, </w:t>
      </w:r>
      <w:r w:rsidRPr="002D6EAF">
        <w:rPr>
          <w:rFonts w:ascii="Monaco" w:hAnsi="Monaco" w:cs="Courier New"/>
          <w:color w:val="666666"/>
          <w:sz w:val="21"/>
          <w:szCs w:val="21"/>
        </w:rPr>
        <w:t>.58</w:t>
      </w:r>
      <w:r w:rsidRPr="002D6EAF">
        <w:rPr>
          <w:rFonts w:ascii="Monaco" w:hAnsi="Monaco" w:cs="Courier New"/>
          <w:sz w:val="21"/>
          <w:szCs w:val="21"/>
        </w:rPr>
        <w:t>]</w:t>
      </w:r>
    </w:p>
    <w:p w:rsidR="002D6EAF" w:rsidRPr="002D6EAF" w:rsidRDefault="002D6EAF" w:rsidP="002D6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D6EAF">
        <w:rPr>
          <w:rFonts w:ascii="Monaco" w:hAnsi="Monaco" w:cs="Courier New"/>
          <w:sz w:val="21"/>
          <w:szCs w:val="21"/>
        </w:rPr>
        <w:t xml:space="preserve">MIN_PIXELS </w:t>
      </w:r>
      <w:r w:rsidRPr="002D6EAF">
        <w:rPr>
          <w:rFonts w:ascii="Monaco" w:hAnsi="Monaco" w:cs="Courier New"/>
          <w:color w:val="055BE0"/>
          <w:sz w:val="21"/>
          <w:szCs w:val="21"/>
        </w:rPr>
        <w:t>=</w:t>
      </w:r>
      <w:r w:rsidRPr="002D6EAF">
        <w:rPr>
          <w:rFonts w:ascii="Monaco" w:hAnsi="Monaco" w:cs="Courier New"/>
          <w:sz w:val="21"/>
          <w:szCs w:val="21"/>
        </w:rPr>
        <w:t xml:space="preserve"> [</w:t>
      </w:r>
      <w:r w:rsidRPr="002D6EAF">
        <w:rPr>
          <w:rFonts w:ascii="Monaco" w:hAnsi="Monaco" w:cs="Courier New"/>
          <w:color w:val="666666"/>
          <w:sz w:val="21"/>
          <w:szCs w:val="21"/>
        </w:rPr>
        <w:t>75</w:t>
      </w:r>
      <w:r w:rsidRPr="002D6EAF">
        <w:rPr>
          <w:rFonts w:ascii="Monaco" w:hAnsi="Monaco" w:cs="Courier New"/>
          <w:sz w:val="21"/>
          <w:szCs w:val="21"/>
        </w:rPr>
        <w:t xml:space="preserve">, </w:t>
      </w:r>
      <w:r w:rsidRPr="002D6EAF">
        <w:rPr>
          <w:rFonts w:ascii="Monaco" w:hAnsi="Monaco" w:cs="Courier New"/>
          <w:color w:val="666666"/>
          <w:sz w:val="21"/>
          <w:szCs w:val="21"/>
        </w:rPr>
        <w:t>150</w:t>
      </w:r>
      <w:r w:rsidRPr="002D6EAF">
        <w:rPr>
          <w:rFonts w:ascii="Monaco" w:hAnsi="Monaco" w:cs="Courier New"/>
          <w:sz w:val="21"/>
          <w:szCs w:val="21"/>
        </w:rPr>
        <w:t xml:space="preserve">, </w:t>
      </w:r>
      <w:r w:rsidRPr="002D6EAF">
        <w:rPr>
          <w:rFonts w:ascii="Monaco" w:hAnsi="Monaco" w:cs="Courier New"/>
          <w:color w:val="666666"/>
          <w:sz w:val="21"/>
          <w:szCs w:val="21"/>
        </w:rPr>
        <w:t>75</w:t>
      </w:r>
      <w:r w:rsidRPr="002D6EAF">
        <w:rPr>
          <w:rFonts w:ascii="Monaco" w:hAnsi="Monaco" w:cs="Courier New"/>
          <w:sz w:val="21"/>
          <w:szCs w:val="21"/>
        </w:rPr>
        <w:t xml:space="preserve">]    </w:t>
      </w:r>
    </w:p>
    <w:p w:rsidR="00161B6D" w:rsidRDefault="00161B6D" w:rsidP="005E4615">
      <w:pPr>
        <w:pStyle w:val="NormalPACKT"/>
        <w:rPr>
          <w:rStyle w:val="normaltextrun"/>
          <w:rFonts w:ascii="Calibri" w:hAnsi="Calibri" w:cs="Calibri"/>
        </w:rPr>
      </w:pPr>
    </w:p>
    <w:p w:rsidR="002D6EAF" w:rsidRDefault="00154707" w:rsidP="005E4615">
      <w:pPr>
        <w:pStyle w:val="NormalPACKT"/>
        <w:rPr>
          <w:rStyle w:val="normaltextrun"/>
          <w:rFonts w:ascii="Calibri" w:hAnsi="Calibri" w:cs="Calibri"/>
        </w:rPr>
      </w:pPr>
      <w:r>
        <w:rPr>
          <w:rStyle w:val="normaltextrun"/>
          <w:rFonts w:ascii="Calibri" w:hAnsi="Calibri" w:cs="Calibri"/>
        </w:rPr>
        <w:t xml:space="preserve">We need a helper function for </w:t>
      </w:r>
      <w:r w:rsidR="002D3DED">
        <w:rPr>
          <w:rStyle w:val="normaltextrun"/>
          <w:rFonts w:ascii="Calibri" w:hAnsi="Calibri" w:cs="Calibri"/>
        </w:rPr>
        <w:t>encoding a single mask into RLE format:</w:t>
      </w:r>
    </w:p>
    <w:p w:rsidR="00154707" w:rsidRDefault="00154707" w:rsidP="005E4615">
      <w:pPr>
        <w:pStyle w:val="NormalPACKT"/>
        <w:rPr>
          <w:rStyle w:val="normaltextrun"/>
          <w:rFonts w:ascii="Calibri" w:hAnsi="Calibri" w:cs="Calibri"/>
        </w:rPr>
      </w:pP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color w:val="007B00"/>
          <w:sz w:val="21"/>
          <w:szCs w:val="21"/>
        </w:rPr>
        <w:t>def</w:t>
      </w:r>
      <w:r w:rsidRPr="00154707">
        <w:rPr>
          <w:rFonts w:ascii="Monaco" w:hAnsi="Monaco" w:cs="Courier New"/>
          <w:sz w:val="21"/>
          <w:szCs w:val="21"/>
        </w:rPr>
        <w:t xml:space="preserve"> rle_encode(img):</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w:t>
      </w:r>
      <w:r w:rsidRPr="00154707">
        <w:rPr>
          <w:rFonts w:ascii="Monaco" w:hAnsi="Monaco" w:cs="Courier New"/>
          <w:i/>
          <w:iCs/>
          <w:color w:val="BA2121"/>
          <w:sz w:val="21"/>
          <w:szCs w:val="21"/>
        </w:rPr>
        <w:t>'''</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i/>
          <w:iCs/>
          <w:color w:val="BA2121"/>
          <w:sz w:val="21"/>
          <w:szCs w:val="21"/>
        </w:rPr>
        <w:t xml:space="preserve">    img: numpy array, 1 - mask, 0 - background</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i/>
          <w:iCs/>
          <w:color w:val="BA2121"/>
          <w:sz w:val="21"/>
          <w:szCs w:val="21"/>
        </w:rPr>
        <w:t xml:space="preserve">    Returns run length as string formated</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i/>
          <w:iCs/>
          <w:color w:val="BA2121"/>
          <w:sz w:val="21"/>
          <w:szCs w:val="21"/>
        </w:rPr>
        <w:t xml:space="preserve">    '''</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pixels </w:t>
      </w:r>
      <w:r w:rsidRPr="00154707">
        <w:rPr>
          <w:rFonts w:ascii="Monaco" w:hAnsi="Monaco" w:cs="Courier New"/>
          <w:color w:val="055BE0"/>
          <w:sz w:val="21"/>
          <w:szCs w:val="21"/>
        </w:rPr>
        <w:t>=</w:t>
      </w:r>
      <w:r w:rsidRPr="00154707">
        <w:rPr>
          <w:rFonts w:ascii="Monaco" w:hAnsi="Monaco" w:cs="Courier New"/>
          <w:sz w:val="21"/>
          <w:szCs w:val="21"/>
        </w:rPr>
        <w:t xml:space="preserve"> img</w:t>
      </w:r>
      <w:r w:rsidRPr="00154707">
        <w:rPr>
          <w:rFonts w:ascii="Monaco" w:hAnsi="Monaco" w:cs="Courier New"/>
          <w:color w:val="055BE0"/>
          <w:sz w:val="21"/>
          <w:szCs w:val="21"/>
        </w:rPr>
        <w:t>.</w:t>
      </w:r>
      <w:r w:rsidRPr="00154707">
        <w:rPr>
          <w:rFonts w:ascii="Monaco" w:hAnsi="Monaco" w:cs="Courier New"/>
          <w:sz w:val="21"/>
          <w:szCs w:val="21"/>
        </w:rPr>
        <w:t>flatten()</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pixels </w:t>
      </w:r>
      <w:r w:rsidRPr="00154707">
        <w:rPr>
          <w:rFonts w:ascii="Monaco" w:hAnsi="Monaco" w:cs="Courier New"/>
          <w:color w:val="055BE0"/>
          <w:sz w:val="21"/>
          <w:szCs w:val="21"/>
        </w:rPr>
        <w:t>=</w:t>
      </w:r>
      <w:r w:rsidRPr="00154707">
        <w:rPr>
          <w:rFonts w:ascii="Monaco" w:hAnsi="Monaco" w:cs="Courier New"/>
          <w:sz w:val="21"/>
          <w:szCs w:val="21"/>
        </w:rPr>
        <w:t xml:space="preserve"> np</w:t>
      </w:r>
      <w:r w:rsidRPr="00154707">
        <w:rPr>
          <w:rFonts w:ascii="Monaco" w:hAnsi="Monaco" w:cs="Courier New"/>
          <w:color w:val="055BE0"/>
          <w:sz w:val="21"/>
          <w:szCs w:val="21"/>
        </w:rPr>
        <w:t>.</w:t>
      </w:r>
      <w:r w:rsidRPr="00154707">
        <w:rPr>
          <w:rFonts w:ascii="Monaco" w:hAnsi="Monaco" w:cs="Courier New"/>
          <w:sz w:val="21"/>
          <w:szCs w:val="21"/>
        </w:rPr>
        <w:t>concatenate([[</w:t>
      </w:r>
      <w:r w:rsidRPr="00154707">
        <w:rPr>
          <w:rFonts w:ascii="Monaco" w:hAnsi="Monaco" w:cs="Courier New"/>
          <w:color w:val="666666"/>
          <w:sz w:val="21"/>
          <w:szCs w:val="21"/>
        </w:rPr>
        <w:t>0</w:t>
      </w:r>
      <w:r w:rsidRPr="00154707">
        <w:rPr>
          <w:rFonts w:ascii="Monaco" w:hAnsi="Monaco" w:cs="Courier New"/>
          <w:sz w:val="21"/>
          <w:szCs w:val="21"/>
        </w:rPr>
        <w:t>], pixels, [</w:t>
      </w:r>
      <w:r w:rsidRPr="00154707">
        <w:rPr>
          <w:rFonts w:ascii="Monaco" w:hAnsi="Monaco" w:cs="Courier New"/>
          <w:color w:val="666666"/>
          <w:sz w:val="21"/>
          <w:szCs w:val="21"/>
        </w:rPr>
        <w:t>0</w:t>
      </w:r>
      <w:r w:rsidRPr="00154707">
        <w:rPr>
          <w:rFonts w:ascii="Monaco" w:hAnsi="Monaco" w:cs="Courier New"/>
          <w:sz w:val="21"/>
          <w:szCs w:val="21"/>
        </w:rPr>
        <w:t>]])</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runs </w:t>
      </w:r>
      <w:r w:rsidRPr="00154707">
        <w:rPr>
          <w:rFonts w:ascii="Monaco" w:hAnsi="Monaco" w:cs="Courier New"/>
          <w:color w:val="055BE0"/>
          <w:sz w:val="21"/>
          <w:szCs w:val="21"/>
        </w:rPr>
        <w:t>=</w:t>
      </w:r>
      <w:r w:rsidRPr="00154707">
        <w:rPr>
          <w:rFonts w:ascii="Monaco" w:hAnsi="Monaco" w:cs="Courier New"/>
          <w:sz w:val="21"/>
          <w:szCs w:val="21"/>
        </w:rPr>
        <w:t xml:space="preserve"> np</w:t>
      </w:r>
      <w:r w:rsidRPr="00154707">
        <w:rPr>
          <w:rFonts w:ascii="Monaco" w:hAnsi="Monaco" w:cs="Courier New"/>
          <w:color w:val="055BE0"/>
          <w:sz w:val="21"/>
          <w:szCs w:val="21"/>
        </w:rPr>
        <w:t>.</w:t>
      </w:r>
      <w:r w:rsidRPr="00154707">
        <w:rPr>
          <w:rFonts w:ascii="Monaco" w:hAnsi="Monaco" w:cs="Courier New"/>
          <w:sz w:val="21"/>
          <w:szCs w:val="21"/>
        </w:rPr>
        <w:t>where(pixels[</w:t>
      </w:r>
      <w:r w:rsidRPr="00154707">
        <w:rPr>
          <w:rFonts w:ascii="Monaco" w:hAnsi="Monaco" w:cs="Courier New"/>
          <w:color w:val="666666"/>
          <w:sz w:val="21"/>
          <w:szCs w:val="21"/>
        </w:rPr>
        <w:t>1</w:t>
      </w:r>
      <w:r w:rsidRPr="00154707">
        <w:rPr>
          <w:rFonts w:ascii="Monaco" w:hAnsi="Monaco" w:cs="Courier New"/>
          <w:sz w:val="21"/>
          <w:szCs w:val="21"/>
        </w:rPr>
        <w:t xml:space="preserve">:] </w:t>
      </w:r>
      <w:r w:rsidRPr="00154707">
        <w:rPr>
          <w:rFonts w:ascii="Monaco" w:hAnsi="Monaco" w:cs="Courier New"/>
          <w:color w:val="055BE0"/>
          <w:sz w:val="21"/>
          <w:szCs w:val="21"/>
        </w:rPr>
        <w:t>!=</w:t>
      </w:r>
      <w:r w:rsidRPr="00154707">
        <w:rPr>
          <w:rFonts w:ascii="Monaco" w:hAnsi="Monaco" w:cs="Courier New"/>
          <w:sz w:val="21"/>
          <w:szCs w:val="21"/>
        </w:rPr>
        <w:t xml:space="preserve"> pixels[:</w:t>
      </w:r>
      <w:r w:rsidRPr="00154707">
        <w:rPr>
          <w:rFonts w:ascii="Monaco" w:hAnsi="Monaco" w:cs="Courier New"/>
          <w:color w:val="055BE0"/>
          <w:sz w:val="21"/>
          <w:szCs w:val="21"/>
        </w:rPr>
        <w:t>-</w:t>
      </w:r>
      <w:r w:rsidRPr="00154707">
        <w:rPr>
          <w:rFonts w:ascii="Monaco" w:hAnsi="Monaco" w:cs="Courier New"/>
          <w:color w:val="666666"/>
          <w:sz w:val="21"/>
          <w:szCs w:val="21"/>
        </w:rPr>
        <w:t>1</w:t>
      </w:r>
      <w:r w:rsidRPr="00154707">
        <w:rPr>
          <w:rFonts w:ascii="Monaco" w:hAnsi="Monaco" w:cs="Courier New"/>
          <w:sz w:val="21"/>
          <w:szCs w:val="21"/>
        </w:rPr>
        <w:t>])[</w:t>
      </w:r>
      <w:r w:rsidRPr="00154707">
        <w:rPr>
          <w:rFonts w:ascii="Monaco" w:hAnsi="Monaco" w:cs="Courier New"/>
          <w:color w:val="666666"/>
          <w:sz w:val="21"/>
          <w:szCs w:val="21"/>
        </w:rPr>
        <w:t>0</w:t>
      </w:r>
      <w:r w:rsidRPr="00154707">
        <w:rPr>
          <w:rFonts w:ascii="Monaco" w:hAnsi="Monaco" w:cs="Courier New"/>
          <w:sz w:val="21"/>
          <w:szCs w:val="21"/>
        </w:rPr>
        <w:t xml:space="preserve">] </w:t>
      </w:r>
      <w:r w:rsidRPr="00154707">
        <w:rPr>
          <w:rFonts w:ascii="Monaco" w:hAnsi="Monaco" w:cs="Courier New"/>
          <w:color w:val="055BE0"/>
          <w:sz w:val="21"/>
          <w:szCs w:val="21"/>
        </w:rPr>
        <w:t>+</w:t>
      </w:r>
      <w:r w:rsidRPr="00154707">
        <w:rPr>
          <w:rFonts w:ascii="Monaco" w:hAnsi="Monaco" w:cs="Courier New"/>
          <w:sz w:val="21"/>
          <w:szCs w:val="21"/>
        </w:rPr>
        <w:t xml:space="preserve"> </w:t>
      </w:r>
      <w:r w:rsidRPr="00154707">
        <w:rPr>
          <w:rFonts w:ascii="Monaco" w:hAnsi="Monaco" w:cs="Courier New"/>
          <w:color w:val="666666"/>
          <w:sz w:val="21"/>
          <w:szCs w:val="21"/>
        </w:rPr>
        <w:t>1</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runs[</w:t>
      </w:r>
      <w:r w:rsidRPr="00154707">
        <w:rPr>
          <w:rFonts w:ascii="Monaco" w:hAnsi="Monaco" w:cs="Courier New"/>
          <w:color w:val="666666"/>
          <w:sz w:val="21"/>
          <w:szCs w:val="21"/>
        </w:rPr>
        <w:t>1</w:t>
      </w:r>
      <w:r w:rsidRPr="00154707">
        <w:rPr>
          <w:rFonts w:ascii="Monaco" w:hAnsi="Monaco" w:cs="Courier New"/>
          <w:sz w:val="21"/>
          <w:szCs w:val="21"/>
        </w:rPr>
        <w:t>::</w:t>
      </w:r>
      <w:r w:rsidRPr="00154707">
        <w:rPr>
          <w:rFonts w:ascii="Monaco" w:hAnsi="Monaco" w:cs="Courier New"/>
          <w:color w:val="666666"/>
          <w:sz w:val="21"/>
          <w:szCs w:val="21"/>
        </w:rPr>
        <w:t>2</w:t>
      </w:r>
      <w:r w:rsidRPr="00154707">
        <w:rPr>
          <w:rFonts w:ascii="Monaco" w:hAnsi="Monaco" w:cs="Courier New"/>
          <w:sz w:val="21"/>
          <w:szCs w:val="21"/>
        </w:rPr>
        <w:t xml:space="preserve">] </w:t>
      </w:r>
      <w:r w:rsidRPr="00154707">
        <w:rPr>
          <w:rFonts w:ascii="Monaco" w:hAnsi="Monaco" w:cs="Courier New"/>
          <w:color w:val="055BE0"/>
          <w:sz w:val="21"/>
          <w:szCs w:val="21"/>
        </w:rPr>
        <w:t>-=</w:t>
      </w:r>
      <w:r w:rsidRPr="00154707">
        <w:rPr>
          <w:rFonts w:ascii="Monaco" w:hAnsi="Monaco" w:cs="Courier New"/>
          <w:sz w:val="21"/>
          <w:szCs w:val="21"/>
        </w:rPr>
        <w:t xml:space="preserve"> runs[::</w:t>
      </w:r>
      <w:r w:rsidRPr="00154707">
        <w:rPr>
          <w:rFonts w:ascii="Monaco" w:hAnsi="Monaco" w:cs="Courier New"/>
          <w:color w:val="666666"/>
          <w:sz w:val="21"/>
          <w:szCs w:val="21"/>
        </w:rPr>
        <w:t>2</w:t>
      </w:r>
      <w:r w:rsidRPr="00154707">
        <w:rPr>
          <w:rFonts w:ascii="Monaco" w:hAnsi="Monaco" w:cs="Courier New"/>
          <w:sz w:val="21"/>
          <w:szCs w:val="21"/>
        </w:rPr>
        <w:t>]</w:t>
      </w:r>
    </w:p>
    <w:p w:rsidR="00154707" w:rsidRPr="00154707" w:rsidRDefault="00154707" w:rsidP="001547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154707">
        <w:rPr>
          <w:rFonts w:ascii="Monaco" w:hAnsi="Monaco" w:cs="Courier New"/>
          <w:sz w:val="21"/>
          <w:szCs w:val="21"/>
        </w:rPr>
        <w:t xml:space="preserve">    </w:t>
      </w:r>
      <w:r w:rsidRPr="00154707">
        <w:rPr>
          <w:rFonts w:ascii="Monaco" w:hAnsi="Monaco" w:cs="Courier New"/>
          <w:color w:val="007B00"/>
          <w:sz w:val="21"/>
          <w:szCs w:val="21"/>
        </w:rPr>
        <w:t>return</w:t>
      </w:r>
      <w:r w:rsidRPr="00154707">
        <w:rPr>
          <w:rFonts w:ascii="Monaco" w:hAnsi="Monaco" w:cs="Courier New"/>
          <w:sz w:val="21"/>
          <w:szCs w:val="21"/>
        </w:rPr>
        <w:t xml:space="preserve"> </w:t>
      </w:r>
      <w:r w:rsidRPr="00154707">
        <w:rPr>
          <w:rFonts w:ascii="Monaco" w:hAnsi="Monaco" w:cs="Courier New"/>
          <w:color w:val="BB2323"/>
          <w:sz w:val="21"/>
          <w:szCs w:val="21"/>
        </w:rPr>
        <w:t>' '</w:t>
      </w:r>
      <w:r w:rsidRPr="00154707">
        <w:rPr>
          <w:rFonts w:ascii="Monaco" w:hAnsi="Monaco" w:cs="Courier New"/>
          <w:color w:val="055BE0"/>
          <w:sz w:val="21"/>
          <w:szCs w:val="21"/>
        </w:rPr>
        <w:t>.</w:t>
      </w:r>
      <w:r w:rsidRPr="00154707">
        <w:rPr>
          <w:rFonts w:ascii="Monaco" w:hAnsi="Monaco" w:cs="Courier New"/>
          <w:sz w:val="21"/>
          <w:szCs w:val="21"/>
        </w:rPr>
        <w:t>join(</w:t>
      </w:r>
      <w:r w:rsidRPr="00154707">
        <w:rPr>
          <w:rFonts w:ascii="Monaco" w:hAnsi="Monaco" w:cs="Courier New"/>
          <w:color w:val="008000"/>
          <w:sz w:val="21"/>
          <w:szCs w:val="21"/>
        </w:rPr>
        <w:t>str</w:t>
      </w:r>
      <w:r w:rsidRPr="00154707">
        <w:rPr>
          <w:rFonts w:ascii="Monaco" w:hAnsi="Monaco" w:cs="Courier New"/>
          <w:sz w:val="21"/>
          <w:szCs w:val="21"/>
        </w:rPr>
        <w:t xml:space="preserve">(x) </w:t>
      </w:r>
      <w:r w:rsidRPr="00154707">
        <w:rPr>
          <w:rFonts w:ascii="Monaco" w:hAnsi="Monaco" w:cs="Courier New"/>
          <w:color w:val="007B00"/>
          <w:sz w:val="21"/>
          <w:szCs w:val="21"/>
        </w:rPr>
        <w:t>for</w:t>
      </w:r>
      <w:r w:rsidRPr="00154707">
        <w:rPr>
          <w:rFonts w:ascii="Monaco" w:hAnsi="Monaco" w:cs="Courier New"/>
          <w:sz w:val="21"/>
          <w:szCs w:val="21"/>
        </w:rPr>
        <w:t xml:space="preserve"> x </w:t>
      </w:r>
      <w:r w:rsidRPr="00154707">
        <w:rPr>
          <w:rFonts w:ascii="Monaco" w:hAnsi="Monaco" w:cs="Courier New"/>
          <w:b/>
          <w:bCs/>
          <w:color w:val="AA22FF"/>
          <w:sz w:val="21"/>
          <w:szCs w:val="21"/>
        </w:rPr>
        <w:t>in</w:t>
      </w:r>
      <w:r w:rsidRPr="00154707">
        <w:rPr>
          <w:rFonts w:ascii="Monaco" w:hAnsi="Monaco" w:cs="Courier New"/>
          <w:sz w:val="21"/>
          <w:szCs w:val="21"/>
        </w:rPr>
        <w:t xml:space="preserve"> runs)</w:t>
      </w:r>
    </w:p>
    <w:p w:rsidR="00977FC9" w:rsidRDefault="00977FC9" w:rsidP="005E4615">
      <w:pPr>
        <w:pStyle w:val="NormalPACKT"/>
        <w:rPr>
          <w:rStyle w:val="normaltextrun"/>
          <w:rFonts w:ascii="Calibri" w:hAnsi="Calibri" w:cs="Calibri"/>
        </w:rPr>
      </w:pPr>
    </w:p>
    <w:p w:rsidR="00E50E0A" w:rsidRPr="00BC4DB9" w:rsidRDefault="00E50E0A" w:rsidP="005E4615">
      <w:pPr>
        <w:pStyle w:val="NormalPACKT"/>
        <w:rPr>
          <w:rStyle w:val="normaltextrun"/>
          <w:rFonts w:ascii="Calibri" w:hAnsi="Calibri" w:cs="Calibri"/>
        </w:rPr>
      </w:pPr>
      <w:r>
        <w:rPr>
          <w:rStyle w:val="normaltextrun"/>
          <w:rFonts w:ascii="Calibri" w:hAnsi="Calibri" w:cs="Calibri"/>
        </w:rPr>
        <w:t xml:space="preserve">The main function for producing </w:t>
      </w:r>
      <w:r w:rsidR="00836CEB">
        <w:rPr>
          <w:rStyle w:val="normaltextrun"/>
          <w:rFonts w:ascii="Calibri" w:hAnsi="Calibri" w:cs="Calibri"/>
        </w:rPr>
        <w:t>all masks per image, filtering out the dubious ones (with confidence score</w:t>
      </w:r>
      <w:r w:rsidR="00116C8B">
        <w:rPr>
          <w:rStyle w:val="normaltextrun"/>
          <w:rFonts w:ascii="Calibri" w:hAnsi="Calibri" w:cs="Calibri"/>
        </w:rPr>
        <w:t>s below THRESHOLD</w:t>
      </w:r>
      <w:r w:rsidR="008F3756">
        <w:rPr>
          <w:rStyle w:val="normaltextrun"/>
          <w:rFonts w:ascii="Calibri" w:hAnsi="Calibri" w:cs="Calibri"/>
        </w:rPr>
        <w:t>S</w:t>
      </w:r>
      <w:r w:rsidR="00836CEB">
        <w:rPr>
          <w:rStyle w:val="normaltextrun"/>
          <w:rFonts w:ascii="Calibri" w:hAnsi="Calibri" w:cs="Calibri"/>
        </w:rPr>
        <w:t xml:space="preserve">) </w:t>
      </w:r>
      <w:ins w:id="222" w:author="BANACHEWICZ, Konrad" w:date="2022-01-07T18:01:00Z">
        <w:r w:rsidR="0091699C">
          <w:rPr>
            <w:rStyle w:val="normaltextrun"/>
            <w:rFonts w:ascii="Calibri" w:hAnsi="Calibri" w:cs="Calibri"/>
          </w:rPr>
          <w:t xml:space="preserve">with </w:t>
        </w:r>
      </w:ins>
      <w:r w:rsidR="00836CEB">
        <w:rPr>
          <w:rStyle w:val="normaltextrun"/>
          <w:rFonts w:ascii="Calibri" w:hAnsi="Calibri" w:cs="Calibri"/>
        </w:rPr>
        <w:t xml:space="preserve">small </w:t>
      </w:r>
      <w:r w:rsidR="00367F35">
        <w:rPr>
          <w:rStyle w:val="normaltextrun"/>
          <w:rFonts w:ascii="Calibri" w:hAnsi="Calibri" w:cs="Calibri"/>
        </w:rPr>
        <w:t>area</w:t>
      </w:r>
      <w:ins w:id="223" w:author="BANACHEWICZ, Konrad" w:date="2022-01-07T18:01:00Z">
        <w:r w:rsidR="0076369E">
          <w:rPr>
            <w:rStyle w:val="normaltextrun"/>
            <w:rFonts w:ascii="Calibri" w:hAnsi="Calibri" w:cs="Calibri"/>
          </w:rPr>
          <w:t>s</w:t>
        </w:r>
      </w:ins>
      <w:r w:rsidR="00367F35">
        <w:rPr>
          <w:rStyle w:val="normaltextrun"/>
          <w:rFonts w:ascii="Calibri" w:hAnsi="Calibri" w:cs="Calibri"/>
        </w:rPr>
        <w:t xml:space="preserve"> (containing fewer pixels than MIN_PIXELS):</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color w:val="007B00"/>
          <w:sz w:val="21"/>
          <w:szCs w:val="21"/>
        </w:rPr>
        <w:t>def</w:t>
      </w:r>
      <w:r w:rsidRPr="00F30330">
        <w:rPr>
          <w:rFonts w:ascii="Monaco" w:hAnsi="Monaco" w:cs="Courier New"/>
          <w:sz w:val="21"/>
          <w:szCs w:val="21"/>
        </w:rPr>
        <w:t xml:space="preserve"> get_masks(fn, predictor):</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im </w:t>
      </w:r>
      <w:r w:rsidRPr="00F30330">
        <w:rPr>
          <w:rFonts w:ascii="Monaco" w:hAnsi="Monaco" w:cs="Courier New"/>
          <w:color w:val="055BE0"/>
          <w:sz w:val="21"/>
          <w:szCs w:val="21"/>
        </w:rPr>
        <w:t>=</w:t>
      </w:r>
      <w:r w:rsidRPr="00F30330">
        <w:rPr>
          <w:rFonts w:ascii="Monaco" w:hAnsi="Monaco" w:cs="Courier New"/>
          <w:sz w:val="21"/>
          <w:szCs w:val="21"/>
        </w:rPr>
        <w:t xml:space="preserve"> cv2</w:t>
      </w:r>
      <w:r w:rsidRPr="00F30330">
        <w:rPr>
          <w:rFonts w:ascii="Monaco" w:hAnsi="Monaco" w:cs="Courier New"/>
          <w:color w:val="055BE0"/>
          <w:sz w:val="21"/>
          <w:szCs w:val="21"/>
        </w:rPr>
        <w:t>.</w:t>
      </w:r>
      <w:r w:rsidRPr="00F30330">
        <w:rPr>
          <w:rFonts w:ascii="Monaco" w:hAnsi="Monaco" w:cs="Courier New"/>
          <w:sz w:val="21"/>
          <w:szCs w:val="21"/>
        </w:rPr>
        <w:t>imread(</w:t>
      </w:r>
      <w:r w:rsidRPr="00F30330">
        <w:rPr>
          <w:rFonts w:ascii="Monaco" w:hAnsi="Monaco" w:cs="Courier New"/>
          <w:color w:val="008000"/>
          <w:sz w:val="21"/>
          <w:szCs w:val="21"/>
        </w:rPr>
        <w:t>str</w:t>
      </w:r>
      <w:r w:rsidRPr="00F30330">
        <w:rPr>
          <w:rFonts w:ascii="Monaco" w:hAnsi="Monaco" w:cs="Courier New"/>
          <w:sz w:val="21"/>
          <w:szCs w:val="21"/>
        </w:rPr>
        <w:t>(fn))</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 </w:t>
      </w:r>
      <w:r w:rsidRPr="00F30330">
        <w:rPr>
          <w:rFonts w:ascii="Monaco" w:hAnsi="Monaco" w:cs="Courier New"/>
          <w:color w:val="055BE0"/>
          <w:sz w:val="21"/>
          <w:szCs w:val="21"/>
        </w:rPr>
        <w:t>=</w:t>
      </w:r>
      <w:r w:rsidRPr="00F30330">
        <w:rPr>
          <w:rFonts w:ascii="Monaco" w:hAnsi="Monaco" w:cs="Courier New"/>
          <w:sz w:val="21"/>
          <w:szCs w:val="21"/>
        </w:rPr>
        <w:t xml:space="preserve"> predictor(im)</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pred_class </w:t>
      </w:r>
      <w:r w:rsidRPr="00F30330">
        <w:rPr>
          <w:rFonts w:ascii="Monaco" w:hAnsi="Monaco" w:cs="Courier New"/>
          <w:color w:val="055BE0"/>
          <w:sz w:val="21"/>
          <w:szCs w:val="21"/>
        </w:rPr>
        <w:t>=</w:t>
      </w:r>
      <w:r w:rsidRPr="00F30330">
        <w:rPr>
          <w:rFonts w:ascii="Monaco" w:hAnsi="Monaco" w:cs="Courier New"/>
          <w:sz w:val="21"/>
          <w:szCs w:val="21"/>
        </w:rPr>
        <w:t xml:space="preserve"> torch</w:t>
      </w:r>
      <w:r w:rsidRPr="00F30330">
        <w:rPr>
          <w:rFonts w:ascii="Monaco" w:hAnsi="Monaco" w:cs="Courier New"/>
          <w:color w:val="055BE0"/>
          <w:sz w:val="21"/>
          <w:szCs w:val="21"/>
        </w:rPr>
        <w:t>.</w:t>
      </w:r>
      <w:r w:rsidRPr="00F30330">
        <w:rPr>
          <w:rFonts w:ascii="Monaco" w:hAnsi="Monaco" w:cs="Courier New"/>
          <w:sz w:val="21"/>
          <w:szCs w:val="21"/>
        </w:rPr>
        <w:t>mode(pred[</w:t>
      </w:r>
      <w:r w:rsidRPr="00F30330">
        <w:rPr>
          <w:rFonts w:ascii="Monaco" w:hAnsi="Monaco" w:cs="Courier New"/>
          <w:color w:val="BB2323"/>
          <w:sz w:val="21"/>
          <w:szCs w:val="21"/>
        </w:rPr>
        <w:t>'instances'</w:t>
      </w:r>
      <w:r w:rsidRPr="00F30330">
        <w:rPr>
          <w:rFonts w:ascii="Monaco" w:hAnsi="Monaco" w:cs="Courier New"/>
          <w:sz w:val="21"/>
          <w:szCs w:val="21"/>
        </w:rPr>
        <w:t>]</w:t>
      </w:r>
      <w:r w:rsidRPr="00F30330">
        <w:rPr>
          <w:rFonts w:ascii="Monaco" w:hAnsi="Monaco" w:cs="Courier New"/>
          <w:color w:val="055BE0"/>
          <w:sz w:val="21"/>
          <w:szCs w:val="21"/>
        </w:rPr>
        <w:t>.</w:t>
      </w:r>
      <w:r w:rsidRPr="00F30330">
        <w:rPr>
          <w:rFonts w:ascii="Monaco" w:hAnsi="Monaco" w:cs="Courier New"/>
          <w:sz w:val="21"/>
          <w:szCs w:val="21"/>
        </w:rPr>
        <w:t>pred_classes)[</w:t>
      </w:r>
      <w:r w:rsidRPr="00F30330">
        <w:rPr>
          <w:rFonts w:ascii="Monaco" w:hAnsi="Monaco" w:cs="Courier New"/>
          <w:color w:val="666666"/>
          <w:sz w:val="21"/>
          <w:szCs w:val="21"/>
        </w:rPr>
        <w:t>0</w:t>
      </w:r>
      <w:r w:rsidRPr="00F30330">
        <w:rPr>
          <w:rFonts w:ascii="Monaco" w:hAnsi="Monaco" w:cs="Courier New"/>
          <w:sz w:val="21"/>
          <w:szCs w:val="21"/>
        </w:rPr>
        <w:t>]</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take </w:t>
      </w:r>
      <w:r w:rsidRPr="00F30330">
        <w:rPr>
          <w:rFonts w:ascii="Monaco" w:hAnsi="Monaco" w:cs="Courier New"/>
          <w:color w:val="055BE0"/>
          <w:sz w:val="21"/>
          <w:szCs w:val="21"/>
        </w:rPr>
        <w:t>=</w:t>
      </w:r>
      <w:r w:rsidRPr="00F30330">
        <w:rPr>
          <w:rFonts w:ascii="Monaco" w:hAnsi="Monaco" w:cs="Courier New"/>
          <w:sz w:val="21"/>
          <w:szCs w:val="21"/>
        </w:rPr>
        <w:t xml:space="preserve"> pred[</w:t>
      </w:r>
      <w:r w:rsidRPr="00F30330">
        <w:rPr>
          <w:rFonts w:ascii="Monaco" w:hAnsi="Monaco" w:cs="Courier New"/>
          <w:color w:val="BB2323"/>
          <w:sz w:val="21"/>
          <w:szCs w:val="21"/>
        </w:rPr>
        <w:t>'instances'</w:t>
      </w:r>
      <w:r w:rsidRPr="00F30330">
        <w:rPr>
          <w:rFonts w:ascii="Monaco" w:hAnsi="Monaco" w:cs="Courier New"/>
          <w:sz w:val="21"/>
          <w:szCs w:val="21"/>
        </w:rPr>
        <w:t>]</w:t>
      </w:r>
      <w:r w:rsidRPr="00F30330">
        <w:rPr>
          <w:rFonts w:ascii="Monaco" w:hAnsi="Monaco" w:cs="Courier New"/>
          <w:color w:val="055BE0"/>
          <w:sz w:val="21"/>
          <w:szCs w:val="21"/>
        </w:rPr>
        <w:t>.</w:t>
      </w:r>
      <w:r w:rsidRPr="00F30330">
        <w:rPr>
          <w:rFonts w:ascii="Monaco" w:hAnsi="Monaco" w:cs="Courier New"/>
          <w:sz w:val="21"/>
          <w:szCs w:val="21"/>
        </w:rPr>
        <w:t xml:space="preserve">scores </w:t>
      </w:r>
      <w:r w:rsidRPr="00F30330">
        <w:rPr>
          <w:rFonts w:ascii="Monaco" w:hAnsi="Monaco" w:cs="Courier New"/>
          <w:color w:val="055BE0"/>
          <w:sz w:val="21"/>
          <w:szCs w:val="21"/>
        </w:rPr>
        <w:t>&gt;=</w:t>
      </w:r>
      <w:r w:rsidRPr="00F30330">
        <w:rPr>
          <w:rFonts w:ascii="Monaco" w:hAnsi="Monaco" w:cs="Courier New"/>
          <w:sz w:val="21"/>
          <w:szCs w:val="21"/>
        </w:rPr>
        <w:t xml:space="preserve"> THRESHOLDS[pred_class]</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pred_masks </w:t>
      </w:r>
      <w:r w:rsidRPr="00F30330">
        <w:rPr>
          <w:rFonts w:ascii="Monaco" w:hAnsi="Monaco" w:cs="Courier New"/>
          <w:color w:val="055BE0"/>
          <w:sz w:val="21"/>
          <w:szCs w:val="21"/>
        </w:rPr>
        <w:t>=</w:t>
      </w:r>
      <w:r w:rsidRPr="00F30330">
        <w:rPr>
          <w:rFonts w:ascii="Monaco" w:hAnsi="Monaco" w:cs="Courier New"/>
          <w:sz w:val="21"/>
          <w:szCs w:val="21"/>
        </w:rPr>
        <w:t xml:space="preserve"> pred[</w:t>
      </w:r>
      <w:r w:rsidRPr="00F30330">
        <w:rPr>
          <w:rFonts w:ascii="Monaco" w:hAnsi="Monaco" w:cs="Courier New"/>
          <w:color w:val="BB2323"/>
          <w:sz w:val="21"/>
          <w:szCs w:val="21"/>
        </w:rPr>
        <w:t>'instances'</w:t>
      </w:r>
      <w:r w:rsidRPr="00F30330">
        <w:rPr>
          <w:rFonts w:ascii="Monaco" w:hAnsi="Monaco" w:cs="Courier New"/>
          <w:sz w:val="21"/>
          <w:szCs w:val="21"/>
        </w:rPr>
        <w:t>]</w:t>
      </w:r>
      <w:r w:rsidRPr="00F30330">
        <w:rPr>
          <w:rFonts w:ascii="Monaco" w:hAnsi="Monaco" w:cs="Courier New"/>
          <w:color w:val="055BE0"/>
          <w:sz w:val="21"/>
          <w:szCs w:val="21"/>
        </w:rPr>
        <w:t>.</w:t>
      </w:r>
      <w:r w:rsidRPr="00F30330">
        <w:rPr>
          <w:rFonts w:ascii="Monaco" w:hAnsi="Monaco" w:cs="Courier New"/>
          <w:sz w:val="21"/>
          <w:szCs w:val="21"/>
        </w:rPr>
        <w:t>pred_masks[take]</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pred_masks </w:t>
      </w:r>
      <w:r w:rsidRPr="00F30330">
        <w:rPr>
          <w:rFonts w:ascii="Monaco" w:hAnsi="Monaco" w:cs="Courier New"/>
          <w:color w:val="055BE0"/>
          <w:sz w:val="21"/>
          <w:szCs w:val="21"/>
        </w:rPr>
        <w:t>=</w:t>
      </w:r>
      <w:r w:rsidRPr="00F30330">
        <w:rPr>
          <w:rFonts w:ascii="Monaco" w:hAnsi="Monaco" w:cs="Courier New"/>
          <w:sz w:val="21"/>
          <w:szCs w:val="21"/>
        </w:rPr>
        <w:t xml:space="preserve"> pred_masks</w:t>
      </w:r>
      <w:r w:rsidRPr="00F30330">
        <w:rPr>
          <w:rFonts w:ascii="Monaco" w:hAnsi="Monaco" w:cs="Courier New"/>
          <w:color w:val="055BE0"/>
          <w:sz w:val="21"/>
          <w:szCs w:val="21"/>
        </w:rPr>
        <w:t>.</w:t>
      </w:r>
      <w:r w:rsidRPr="00F30330">
        <w:rPr>
          <w:rFonts w:ascii="Monaco" w:hAnsi="Monaco" w:cs="Courier New"/>
          <w:sz w:val="21"/>
          <w:szCs w:val="21"/>
        </w:rPr>
        <w:t>cpu()</w:t>
      </w:r>
      <w:r w:rsidRPr="00F30330">
        <w:rPr>
          <w:rFonts w:ascii="Monaco" w:hAnsi="Monaco" w:cs="Courier New"/>
          <w:color w:val="055BE0"/>
          <w:sz w:val="21"/>
          <w:szCs w:val="21"/>
        </w:rPr>
        <w:t>.</w:t>
      </w:r>
      <w:r w:rsidRPr="00F30330">
        <w:rPr>
          <w:rFonts w:ascii="Monaco" w:hAnsi="Monaco" w:cs="Courier New"/>
          <w:sz w:val="21"/>
          <w:szCs w:val="21"/>
        </w:rPr>
        <w:t>numpy()</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res </w:t>
      </w:r>
      <w:r w:rsidRPr="00F30330">
        <w:rPr>
          <w:rFonts w:ascii="Monaco" w:hAnsi="Monaco" w:cs="Courier New"/>
          <w:color w:val="055BE0"/>
          <w:sz w:val="21"/>
          <w:szCs w:val="21"/>
        </w:rPr>
        <w:t>=</w:t>
      </w:r>
      <w:r w:rsidRPr="00F30330">
        <w:rPr>
          <w:rFonts w:ascii="Monaco" w:hAnsi="Monaco" w:cs="Courier New"/>
          <w:sz w:val="21"/>
          <w:szCs w:val="21"/>
        </w:rPr>
        <w:t xml:space="preserve"> []</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used </w:t>
      </w:r>
      <w:r w:rsidRPr="00F30330">
        <w:rPr>
          <w:rFonts w:ascii="Monaco" w:hAnsi="Monaco" w:cs="Courier New"/>
          <w:color w:val="055BE0"/>
          <w:sz w:val="21"/>
          <w:szCs w:val="21"/>
        </w:rPr>
        <w:t>=</w:t>
      </w:r>
      <w:r w:rsidRPr="00F30330">
        <w:rPr>
          <w:rFonts w:ascii="Monaco" w:hAnsi="Monaco" w:cs="Courier New"/>
          <w:sz w:val="21"/>
          <w:szCs w:val="21"/>
        </w:rPr>
        <w:t xml:space="preserve"> np</w:t>
      </w:r>
      <w:r w:rsidRPr="00F30330">
        <w:rPr>
          <w:rFonts w:ascii="Monaco" w:hAnsi="Monaco" w:cs="Courier New"/>
          <w:color w:val="055BE0"/>
          <w:sz w:val="21"/>
          <w:szCs w:val="21"/>
        </w:rPr>
        <w:t>.</w:t>
      </w:r>
      <w:r w:rsidRPr="00F30330">
        <w:rPr>
          <w:rFonts w:ascii="Monaco" w:hAnsi="Monaco" w:cs="Courier New"/>
          <w:sz w:val="21"/>
          <w:szCs w:val="21"/>
        </w:rPr>
        <w:t>zeros(im</w:t>
      </w:r>
      <w:r w:rsidRPr="00F30330">
        <w:rPr>
          <w:rFonts w:ascii="Monaco" w:hAnsi="Monaco" w:cs="Courier New"/>
          <w:color w:val="055BE0"/>
          <w:sz w:val="21"/>
          <w:szCs w:val="21"/>
        </w:rPr>
        <w:t>.</w:t>
      </w:r>
      <w:r w:rsidRPr="00F30330">
        <w:rPr>
          <w:rFonts w:ascii="Monaco" w:hAnsi="Monaco" w:cs="Courier New"/>
          <w:sz w:val="21"/>
          <w:szCs w:val="21"/>
        </w:rPr>
        <w:t>shape[:</w:t>
      </w:r>
      <w:r w:rsidRPr="00F30330">
        <w:rPr>
          <w:rFonts w:ascii="Monaco" w:hAnsi="Monaco" w:cs="Courier New"/>
          <w:color w:val="666666"/>
          <w:sz w:val="21"/>
          <w:szCs w:val="21"/>
        </w:rPr>
        <w:t>2</w:t>
      </w:r>
      <w:r w:rsidRPr="00F30330">
        <w:rPr>
          <w:rFonts w:ascii="Monaco" w:hAnsi="Monaco" w:cs="Courier New"/>
          <w:sz w:val="21"/>
          <w:szCs w:val="21"/>
        </w:rPr>
        <w:t>], dtype</w:t>
      </w:r>
      <w:r w:rsidRPr="00F30330">
        <w:rPr>
          <w:rFonts w:ascii="Monaco" w:hAnsi="Monaco" w:cs="Courier New"/>
          <w:color w:val="055BE0"/>
          <w:sz w:val="21"/>
          <w:szCs w:val="21"/>
        </w:rPr>
        <w:t>=</w:t>
      </w:r>
      <w:r w:rsidRPr="00F30330">
        <w:rPr>
          <w:rFonts w:ascii="Monaco" w:hAnsi="Monaco" w:cs="Courier New"/>
          <w:color w:val="008000"/>
          <w:sz w:val="21"/>
          <w:szCs w:val="21"/>
        </w:rPr>
        <w:t>int</w:t>
      </w:r>
      <w:r w:rsidRPr="00F30330">
        <w:rPr>
          <w:rFonts w:ascii="Monaco" w:hAnsi="Monaco" w:cs="Courier New"/>
          <w:sz w:val="21"/>
          <w:szCs w:val="21"/>
        </w:rPr>
        <w:t xml:space="preserve">) </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w:t>
      </w:r>
      <w:r w:rsidRPr="00F30330">
        <w:rPr>
          <w:rFonts w:ascii="Monaco" w:hAnsi="Monaco" w:cs="Courier New"/>
          <w:color w:val="007B00"/>
          <w:sz w:val="21"/>
          <w:szCs w:val="21"/>
        </w:rPr>
        <w:t>for</w:t>
      </w:r>
      <w:r w:rsidRPr="00F30330">
        <w:rPr>
          <w:rFonts w:ascii="Monaco" w:hAnsi="Monaco" w:cs="Courier New"/>
          <w:sz w:val="21"/>
          <w:szCs w:val="21"/>
        </w:rPr>
        <w:t xml:space="preserve"> mask </w:t>
      </w:r>
      <w:r w:rsidRPr="00F30330">
        <w:rPr>
          <w:rFonts w:ascii="Monaco" w:hAnsi="Monaco" w:cs="Courier New"/>
          <w:b/>
          <w:bCs/>
          <w:color w:val="AA22FF"/>
          <w:sz w:val="21"/>
          <w:szCs w:val="21"/>
        </w:rPr>
        <w:t>in</w:t>
      </w:r>
      <w:r w:rsidRPr="00F30330">
        <w:rPr>
          <w:rFonts w:ascii="Monaco" w:hAnsi="Monaco" w:cs="Courier New"/>
          <w:sz w:val="21"/>
          <w:szCs w:val="21"/>
        </w:rPr>
        <w:t xml:space="preserve"> pred_masks:</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mask </w:t>
      </w:r>
      <w:r w:rsidRPr="00F30330">
        <w:rPr>
          <w:rFonts w:ascii="Monaco" w:hAnsi="Monaco" w:cs="Courier New"/>
          <w:color w:val="055BE0"/>
          <w:sz w:val="21"/>
          <w:szCs w:val="21"/>
        </w:rPr>
        <w:t>=</w:t>
      </w:r>
      <w:r w:rsidRPr="00F30330">
        <w:rPr>
          <w:rFonts w:ascii="Monaco" w:hAnsi="Monaco" w:cs="Courier New"/>
          <w:sz w:val="21"/>
          <w:szCs w:val="21"/>
        </w:rPr>
        <w:t xml:space="preserve"> mask </w:t>
      </w:r>
      <w:r w:rsidRPr="00F30330">
        <w:rPr>
          <w:rFonts w:ascii="Monaco" w:hAnsi="Monaco" w:cs="Courier New"/>
          <w:color w:val="055BE0"/>
          <w:sz w:val="21"/>
          <w:szCs w:val="21"/>
        </w:rPr>
        <w:t>*</w:t>
      </w:r>
      <w:r w:rsidRPr="00F30330">
        <w:rPr>
          <w:rFonts w:ascii="Monaco" w:hAnsi="Monaco" w:cs="Courier New"/>
          <w:sz w:val="21"/>
          <w:szCs w:val="21"/>
        </w:rPr>
        <w:t xml:space="preserve"> (</w:t>
      </w:r>
      <w:r w:rsidRPr="00F30330">
        <w:rPr>
          <w:rFonts w:ascii="Monaco" w:hAnsi="Monaco" w:cs="Courier New"/>
          <w:color w:val="666666"/>
          <w:sz w:val="21"/>
          <w:szCs w:val="21"/>
        </w:rPr>
        <w:t>1</w:t>
      </w:r>
      <w:r w:rsidRPr="00F30330">
        <w:rPr>
          <w:rFonts w:ascii="Monaco" w:hAnsi="Monaco" w:cs="Courier New"/>
          <w:color w:val="055BE0"/>
          <w:sz w:val="21"/>
          <w:szCs w:val="21"/>
        </w:rPr>
        <w:t>-</w:t>
      </w:r>
      <w:r w:rsidRPr="00F30330">
        <w:rPr>
          <w:rFonts w:ascii="Monaco" w:hAnsi="Monaco" w:cs="Courier New"/>
          <w:sz w:val="21"/>
          <w:szCs w:val="21"/>
        </w:rPr>
        <w:t>used)</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w:t>
      </w:r>
      <w:r w:rsidRPr="00F30330">
        <w:rPr>
          <w:rFonts w:ascii="Monaco" w:hAnsi="Monaco" w:cs="Courier New"/>
          <w:color w:val="007B00"/>
          <w:sz w:val="21"/>
          <w:szCs w:val="21"/>
        </w:rPr>
        <w:t>if</w:t>
      </w:r>
      <w:r w:rsidRPr="00F30330">
        <w:rPr>
          <w:rFonts w:ascii="Monaco" w:hAnsi="Monaco" w:cs="Courier New"/>
          <w:sz w:val="21"/>
          <w:szCs w:val="21"/>
        </w:rPr>
        <w:t xml:space="preserve"> mask</w:t>
      </w:r>
      <w:r w:rsidRPr="00F30330">
        <w:rPr>
          <w:rFonts w:ascii="Monaco" w:hAnsi="Monaco" w:cs="Courier New"/>
          <w:color w:val="055BE0"/>
          <w:sz w:val="21"/>
          <w:szCs w:val="21"/>
        </w:rPr>
        <w:t>.</w:t>
      </w:r>
      <w:r w:rsidRPr="00F30330">
        <w:rPr>
          <w:rFonts w:ascii="Monaco" w:hAnsi="Monaco" w:cs="Courier New"/>
          <w:sz w:val="21"/>
          <w:szCs w:val="21"/>
        </w:rPr>
        <w:t xml:space="preserve">sum() </w:t>
      </w:r>
      <w:r w:rsidRPr="00F30330">
        <w:rPr>
          <w:rFonts w:ascii="Monaco" w:hAnsi="Monaco" w:cs="Courier New"/>
          <w:color w:val="055BE0"/>
          <w:sz w:val="21"/>
          <w:szCs w:val="21"/>
        </w:rPr>
        <w:t>&gt;=</w:t>
      </w:r>
      <w:r w:rsidRPr="00F30330">
        <w:rPr>
          <w:rFonts w:ascii="Monaco" w:hAnsi="Monaco" w:cs="Courier New"/>
          <w:sz w:val="21"/>
          <w:szCs w:val="21"/>
        </w:rPr>
        <w:t xml:space="preserve"> MIN_PIXELS[pred_class]: </w:t>
      </w:r>
      <w:r w:rsidRPr="00F30330">
        <w:rPr>
          <w:rFonts w:ascii="Monaco" w:hAnsi="Monaco" w:cs="Courier New"/>
          <w:i/>
          <w:iCs/>
          <w:sz w:val="21"/>
          <w:szCs w:val="21"/>
        </w:rPr>
        <w:t># skip predictions with small area</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used </w:t>
      </w:r>
      <w:r w:rsidRPr="00F30330">
        <w:rPr>
          <w:rFonts w:ascii="Monaco" w:hAnsi="Monaco" w:cs="Courier New"/>
          <w:color w:val="055BE0"/>
          <w:sz w:val="21"/>
          <w:szCs w:val="21"/>
        </w:rPr>
        <w:t>+=</w:t>
      </w:r>
      <w:r w:rsidRPr="00F30330">
        <w:rPr>
          <w:rFonts w:ascii="Monaco" w:hAnsi="Monaco" w:cs="Courier New"/>
          <w:sz w:val="21"/>
          <w:szCs w:val="21"/>
        </w:rPr>
        <w:t xml:space="preserve"> mask</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res</w:t>
      </w:r>
      <w:r w:rsidRPr="00F30330">
        <w:rPr>
          <w:rFonts w:ascii="Monaco" w:hAnsi="Monaco" w:cs="Courier New"/>
          <w:color w:val="055BE0"/>
          <w:sz w:val="21"/>
          <w:szCs w:val="21"/>
        </w:rPr>
        <w:t>.</w:t>
      </w:r>
      <w:r w:rsidRPr="00F30330">
        <w:rPr>
          <w:rFonts w:ascii="Monaco" w:hAnsi="Monaco" w:cs="Courier New"/>
          <w:sz w:val="21"/>
          <w:szCs w:val="21"/>
        </w:rPr>
        <w:t>append(rle_encode(mask))</w:t>
      </w:r>
    </w:p>
    <w:p w:rsidR="00F30330" w:rsidRPr="00F30330" w:rsidRDefault="00F30330" w:rsidP="00F303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30330">
        <w:rPr>
          <w:rFonts w:ascii="Monaco" w:hAnsi="Monaco" w:cs="Courier New"/>
          <w:sz w:val="21"/>
          <w:szCs w:val="21"/>
        </w:rPr>
        <w:t xml:space="preserve">    </w:t>
      </w:r>
      <w:r w:rsidRPr="00F30330">
        <w:rPr>
          <w:rFonts w:ascii="Monaco" w:hAnsi="Monaco" w:cs="Courier New"/>
          <w:color w:val="007B00"/>
          <w:sz w:val="21"/>
          <w:szCs w:val="21"/>
        </w:rPr>
        <w:t>return</w:t>
      </w:r>
      <w:r w:rsidRPr="00F30330">
        <w:rPr>
          <w:rFonts w:ascii="Monaco" w:hAnsi="Monaco" w:cs="Courier New"/>
          <w:sz w:val="21"/>
          <w:szCs w:val="21"/>
        </w:rPr>
        <w:t xml:space="preserve"> res</w:t>
      </w:r>
    </w:p>
    <w:p w:rsidR="00161B6D" w:rsidRDefault="00161B6D" w:rsidP="005E4615">
      <w:pPr>
        <w:pStyle w:val="NormalPACKT"/>
        <w:rPr>
          <w:rStyle w:val="normaltextrun"/>
          <w:rFonts w:ascii="Calibri" w:hAnsi="Calibri" w:cs="Calibri"/>
        </w:rPr>
      </w:pPr>
    </w:p>
    <w:p w:rsidR="00156467" w:rsidRDefault="00BA36DA" w:rsidP="005E4615">
      <w:pPr>
        <w:pStyle w:val="NormalPACKT"/>
        <w:rPr>
          <w:rStyle w:val="normaltextrun"/>
          <w:rFonts w:ascii="Calibri" w:hAnsi="Calibri" w:cs="Calibri"/>
        </w:rPr>
      </w:pPr>
      <w:r>
        <w:rPr>
          <w:rStyle w:val="normaltextrun"/>
          <w:rFonts w:ascii="Calibri" w:hAnsi="Calibri" w:cs="Calibri"/>
        </w:rPr>
        <w:t>We prepare the lists where image ids and masks will be stored</w:t>
      </w:r>
      <w:r w:rsidR="00BD42AE">
        <w:rPr>
          <w:rStyle w:val="normaltextrun"/>
          <w:rFonts w:ascii="Calibri" w:hAnsi="Calibri" w:cs="Calibri"/>
        </w:rPr>
        <w:t>:</w:t>
      </w:r>
    </w:p>
    <w:p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27DA">
        <w:rPr>
          <w:rFonts w:ascii="Monaco" w:hAnsi="Monaco" w:cs="Courier New"/>
          <w:sz w:val="21"/>
          <w:szCs w:val="21"/>
        </w:rPr>
        <w:t>dataDir</w:t>
      </w:r>
      <w:r w:rsidRPr="002A27DA">
        <w:rPr>
          <w:rFonts w:ascii="Monaco" w:hAnsi="Monaco" w:cs="Courier New"/>
          <w:color w:val="055BE0"/>
          <w:sz w:val="21"/>
          <w:szCs w:val="21"/>
        </w:rPr>
        <w:t>=</w:t>
      </w:r>
      <w:r w:rsidRPr="002A27DA">
        <w:rPr>
          <w:rFonts w:ascii="Monaco" w:hAnsi="Monaco" w:cs="Courier New"/>
          <w:sz w:val="21"/>
          <w:szCs w:val="21"/>
        </w:rPr>
        <w:t>Path(CFG</w:t>
      </w:r>
      <w:r w:rsidRPr="002A27DA">
        <w:rPr>
          <w:rFonts w:ascii="Monaco" w:hAnsi="Monaco" w:cs="Courier New"/>
          <w:color w:val="055BE0"/>
          <w:sz w:val="21"/>
          <w:szCs w:val="21"/>
        </w:rPr>
        <w:t>.</w:t>
      </w:r>
      <w:r w:rsidRPr="002A27DA">
        <w:rPr>
          <w:rFonts w:ascii="Monaco" w:hAnsi="Monaco" w:cs="Courier New"/>
          <w:sz w:val="21"/>
          <w:szCs w:val="21"/>
        </w:rPr>
        <w:t>data_folder)</w:t>
      </w:r>
    </w:p>
    <w:p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27DA">
        <w:rPr>
          <w:rFonts w:ascii="Monaco" w:hAnsi="Monaco" w:cs="Courier New"/>
          <w:sz w:val="21"/>
          <w:szCs w:val="21"/>
        </w:rPr>
        <w:t>ids, masks</w:t>
      </w:r>
      <w:r w:rsidRPr="002A27DA">
        <w:rPr>
          <w:rFonts w:ascii="Monaco" w:hAnsi="Monaco" w:cs="Courier New"/>
          <w:color w:val="055BE0"/>
          <w:sz w:val="21"/>
          <w:szCs w:val="21"/>
        </w:rPr>
        <w:t>=</w:t>
      </w:r>
      <w:r w:rsidRPr="002A27DA">
        <w:rPr>
          <w:rFonts w:ascii="Monaco" w:hAnsi="Monaco" w:cs="Courier New"/>
          <w:sz w:val="21"/>
          <w:szCs w:val="21"/>
        </w:rPr>
        <w:t>[],[]</w:t>
      </w:r>
    </w:p>
    <w:p w:rsidR="002A27DA" w:rsidRPr="002A27DA" w:rsidRDefault="002A27DA" w:rsidP="002A27D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2A27DA">
        <w:rPr>
          <w:rFonts w:ascii="Monaco" w:hAnsi="Monaco" w:cs="Courier New"/>
          <w:sz w:val="21"/>
          <w:szCs w:val="21"/>
        </w:rPr>
        <w:t xml:space="preserve">test_names </w:t>
      </w:r>
      <w:r w:rsidRPr="002A27DA">
        <w:rPr>
          <w:rFonts w:ascii="Monaco" w:hAnsi="Monaco" w:cs="Courier New"/>
          <w:color w:val="055BE0"/>
          <w:sz w:val="21"/>
          <w:szCs w:val="21"/>
        </w:rPr>
        <w:t>=</w:t>
      </w:r>
      <w:r w:rsidRPr="002A27DA">
        <w:rPr>
          <w:rFonts w:ascii="Monaco" w:hAnsi="Monaco" w:cs="Courier New"/>
          <w:sz w:val="21"/>
          <w:szCs w:val="21"/>
        </w:rPr>
        <w:t xml:space="preserve"> (dataDir</w:t>
      </w:r>
      <w:r w:rsidRPr="002A27DA">
        <w:rPr>
          <w:rFonts w:ascii="Monaco" w:hAnsi="Monaco" w:cs="Courier New"/>
          <w:color w:val="055BE0"/>
          <w:sz w:val="21"/>
          <w:szCs w:val="21"/>
        </w:rPr>
        <w:t>/</w:t>
      </w:r>
      <w:r w:rsidRPr="002A27DA">
        <w:rPr>
          <w:rFonts w:ascii="Monaco" w:hAnsi="Monaco" w:cs="Courier New"/>
          <w:color w:val="BB2323"/>
          <w:sz w:val="21"/>
          <w:szCs w:val="21"/>
        </w:rPr>
        <w:t>'test'</w:t>
      </w:r>
      <w:r w:rsidRPr="002A27DA">
        <w:rPr>
          <w:rFonts w:ascii="Monaco" w:hAnsi="Monaco" w:cs="Courier New"/>
          <w:sz w:val="21"/>
          <w:szCs w:val="21"/>
        </w:rPr>
        <w:t>)</w:t>
      </w:r>
      <w:r w:rsidRPr="002A27DA">
        <w:rPr>
          <w:rFonts w:ascii="Monaco" w:hAnsi="Monaco" w:cs="Courier New"/>
          <w:color w:val="055BE0"/>
          <w:sz w:val="21"/>
          <w:szCs w:val="21"/>
        </w:rPr>
        <w:t>.</w:t>
      </w:r>
      <w:r w:rsidRPr="002A27DA">
        <w:rPr>
          <w:rFonts w:ascii="Monaco" w:hAnsi="Monaco" w:cs="Courier New"/>
          <w:sz w:val="21"/>
          <w:szCs w:val="21"/>
        </w:rPr>
        <w:t>ls()</w:t>
      </w:r>
    </w:p>
    <w:p w:rsidR="00BD42AE" w:rsidRDefault="00BD42AE" w:rsidP="005E4615">
      <w:pPr>
        <w:pStyle w:val="NormalPACKT"/>
        <w:rPr>
          <w:rStyle w:val="normaltextrun"/>
          <w:rFonts w:ascii="Calibri" w:hAnsi="Calibri" w:cs="Calibri"/>
        </w:rPr>
      </w:pPr>
    </w:p>
    <w:p w:rsidR="002A27DA" w:rsidRDefault="00A576F3" w:rsidP="005E4615">
      <w:pPr>
        <w:pStyle w:val="NormalPACKT"/>
        <w:rPr>
          <w:rStyle w:val="normaltextrun"/>
          <w:rFonts w:ascii="Calibri" w:hAnsi="Calibri" w:cs="Calibri"/>
        </w:rPr>
      </w:pPr>
      <w:r>
        <w:rPr>
          <w:rStyle w:val="normaltextrun"/>
          <w:rFonts w:ascii="Calibri" w:hAnsi="Calibri" w:cs="Calibri"/>
        </w:rPr>
        <w:t>Read the weights for a model trained previously (</w:t>
      </w:r>
      <w:r w:rsidR="00AA0B99">
        <w:rPr>
          <w:rStyle w:val="normaltextrun"/>
          <w:rFonts w:ascii="Calibri" w:hAnsi="Calibri" w:cs="Calibri"/>
        </w:rPr>
        <w:t xml:space="preserve">in the contest </w:t>
      </w:r>
      <w:r w:rsidR="00B6414C">
        <w:rPr>
          <w:rStyle w:val="normaltextrun"/>
          <w:rFonts w:ascii="Calibri" w:hAnsi="Calibri" w:cs="Calibri"/>
        </w:rPr>
        <w:t>it was necessary to use an inference kernel – loading model as from a separate dataset – to meet the execution time requirements):</w:t>
      </w:r>
    </w:p>
    <w:p w:rsidR="00B6414C" w:rsidRDefault="00B6414C" w:rsidP="005E4615">
      <w:pPr>
        <w:pStyle w:val="NormalPACKT"/>
        <w:rPr>
          <w:rStyle w:val="normaltextrun"/>
          <w:rFonts w:ascii="Calibri" w:hAnsi="Calibri" w:cs="Calibri"/>
        </w:rPr>
      </w:pP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 xml:space="preserve">cfg </w:t>
      </w:r>
      <w:r w:rsidRPr="00474BBE">
        <w:rPr>
          <w:rFonts w:ascii="Monaco" w:hAnsi="Monaco" w:cs="Courier New"/>
          <w:color w:val="055BE0"/>
          <w:sz w:val="21"/>
          <w:szCs w:val="21"/>
        </w:rPr>
        <w:t>=</w:t>
      </w:r>
      <w:r w:rsidRPr="00474BBE">
        <w:rPr>
          <w:rFonts w:ascii="Monaco" w:hAnsi="Monaco" w:cs="Courier New"/>
          <w:sz w:val="21"/>
          <w:szCs w:val="21"/>
        </w:rPr>
        <w:t xml:space="preserve"> get_cfg()</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merge_from_file(model_zoo</w:t>
      </w:r>
      <w:r w:rsidRPr="00474BBE">
        <w:rPr>
          <w:rFonts w:ascii="Monaco" w:hAnsi="Monaco" w:cs="Courier New"/>
          <w:color w:val="055BE0"/>
          <w:sz w:val="21"/>
          <w:szCs w:val="21"/>
        </w:rPr>
        <w:t>.</w:t>
      </w:r>
      <w:r w:rsidRPr="00474BBE">
        <w:rPr>
          <w:rFonts w:ascii="Monaco" w:hAnsi="Monaco" w:cs="Courier New"/>
          <w:sz w:val="21"/>
          <w:szCs w:val="21"/>
        </w:rPr>
        <w:t>get_config_file(</w:t>
      </w:r>
      <w:r w:rsidRPr="00474BBE">
        <w:rPr>
          <w:rFonts w:ascii="Monaco" w:hAnsi="Monaco" w:cs="Courier New"/>
          <w:color w:val="BA2121"/>
          <w:sz w:val="21"/>
          <w:szCs w:val="21"/>
        </w:rPr>
        <w:t>"COCO-InstanceSegmentation/"</w:t>
      </w:r>
      <w:r w:rsidRPr="00474BBE">
        <w:rPr>
          <w:rFonts w:ascii="Monaco" w:hAnsi="Monaco" w:cs="Courier New"/>
          <w:color w:val="055BE0"/>
          <w:sz w:val="21"/>
          <w:szCs w:val="21"/>
        </w:rPr>
        <w:t>+</w:t>
      </w: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arch</w:t>
      </w:r>
      <w:r w:rsidRPr="00474BBE">
        <w:rPr>
          <w:rFonts w:ascii="Monaco" w:hAnsi="Monaco" w:cs="Courier New"/>
          <w:color w:val="055BE0"/>
          <w:sz w:val="21"/>
          <w:szCs w:val="21"/>
        </w:rPr>
        <w:t>+</w:t>
      </w:r>
      <w:r w:rsidRPr="00474BBE">
        <w:rPr>
          <w:rFonts w:ascii="Monaco" w:hAnsi="Monaco" w:cs="Courier New"/>
          <w:color w:val="BA2121"/>
          <w:sz w:val="21"/>
          <w:szCs w:val="21"/>
        </w:rPr>
        <w:t>".yaml"</w:t>
      </w:r>
      <w:r w:rsidRPr="00474BBE">
        <w:rPr>
          <w:rFonts w:ascii="Monaco" w:hAnsi="Monaco" w:cs="Courier New"/>
          <w:sz w:val="21"/>
          <w:szCs w:val="21"/>
        </w:rPr>
        <w:t>))</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INPUT</w:t>
      </w:r>
      <w:r w:rsidRPr="00474BBE">
        <w:rPr>
          <w:rFonts w:ascii="Monaco" w:hAnsi="Monaco" w:cs="Courier New"/>
          <w:color w:val="055BE0"/>
          <w:sz w:val="21"/>
          <w:szCs w:val="21"/>
        </w:rPr>
        <w:t>.</w:t>
      </w:r>
      <w:r w:rsidRPr="00474BBE">
        <w:rPr>
          <w:rFonts w:ascii="Monaco" w:hAnsi="Monaco" w:cs="Courier New"/>
          <w:sz w:val="21"/>
          <w:szCs w:val="21"/>
        </w:rPr>
        <w:t>MASK_FORMAT</w:t>
      </w:r>
      <w:r w:rsidRPr="00474BBE">
        <w:rPr>
          <w:rFonts w:ascii="Monaco" w:hAnsi="Monaco" w:cs="Courier New"/>
          <w:color w:val="055BE0"/>
          <w:sz w:val="21"/>
          <w:szCs w:val="21"/>
        </w:rPr>
        <w:t>=</w:t>
      </w:r>
      <w:r w:rsidRPr="00474BBE">
        <w:rPr>
          <w:rFonts w:ascii="Monaco" w:hAnsi="Monaco" w:cs="Courier New"/>
          <w:color w:val="BB2323"/>
          <w:sz w:val="21"/>
          <w:szCs w:val="21"/>
        </w:rPr>
        <w:t>'bitmask'</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MODEL</w:t>
      </w:r>
      <w:r w:rsidRPr="00474BBE">
        <w:rPr>
          <w:rFonts w:ascii="Monaco" w:hAnsi="Monaco" w:cs="Courier New"/>
          <w:color w:val="055BE0"/>
          <w:sz w:val="21"/>
          <w:szCs w:val="21"/>
        </w:rPr>
        <w:t>.</w:t>
      </w:r>
      <w:r w:rsidRPr="00474BBE">
        <w:rPr>
          <w:rFonts w:ascii="Monaco" w:hAnsi="Monaco" w:cs="Courier New"/>
          <w:sz w:val="21"/>
          <w:szCs w:val="21"/>
        </w:rPr>
        <w:t>ROI_HEADS</w:t>
      </w:r>
      <w:r w:rsidRPr="00474BBE">
        <w:rPr>
          <w:rFonts w:ascii="Monaco" w:hAnsi="Monaco" w:cs="Courier New"/>
          <w:color w:val="055BE0"/>
          <w:sz w:val="21"/>
          <w:szCs w:val="21"/>
        </w:rPr>
        <w:t>.</w:t>
      </w:r>
      <w:r w:rsidRPr="00474BBE">
        <w:rPr>
          <w:rFonts w:ascii="Monaco" w:hAnsi="Monaco" w:cs="Courier New"/>
          <w:sz w:val="21"/>
          <w:szCs w:val="21"/>
        </w:rPr>
        <w:t xml:space="preserve">NUM_CLASSES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666666"/>
          <w:sz w:val="21"/>
          <w:szCs w:val="21"/>
        </w:rPr>
        <w:t>3</w:t>
      </w:r>
      <w:r w:rsidRPr="00474BBE">
        <w:rPr>
          <w:rFonts w:ascii="Monaco" w:hAnsi="Monaco" w:cs="Courier New"/>
          <w:sz w:val="21"/>
          <w:szCs w:val="21"/>
        </w:rPr>
        <w:t xml:space="preserve"> </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MODEL</w:t>
      </w:r>
      <w:r w:rsidRPr="00474BBE">
        <w:rPr>
          <w:rFonts w:ascii="Monaco" w:hAnsi="Monaco" w:cs="Courier New"/>
          <w:color w:val="055BE0"/>
          <w:sz w:val="21"/>
          <w:szCs w:val="21"/>
        </w:rPr>
        <w:t>.</w:t>
      </w:r>
      <w:r w:rsidRPr="00474BBE">
        <w:rPr>
          <w:rFonts w:ascii="Monaco" w:hAnsi="Monaco" w:cs="Courier New"/>
          <w:sz w:val="21"/>
          <w:szCs w:val="21"/>
        </w:rPr>
        <w:t xml:space="preserve">WEIGHTS </w:t>
      </w:r>
      <w:r w:rsidRPr="00474BBE">
        <w:rPr>
          <w:rFonts w:ascii="Monaco" w:hAnsi="Monaco" w:cs="Courier New"/>
          <w:color w:val="055BE0"/>
          <w:sz w:val="21"/>
          <w:szCs w:val="21"/>
        </w:rPr>
        <w:t>=</w:t>
      </w:r>
      <w:r w:rsidRPr="00474BBE">
        <w:rPr>
          <w:rFonts w:ascii="Monaco" w:hAnsi="Monaco" w:cs="Courier New"/>
          <w:sz w:val="21"/>
          <w:szCs w:val="21"/>
        </w:rPr>
        <w:t xml:space="preserve"> CFG</w:t>
      </w:r>
      <w:r w:rsidRPr="00474BBE">
        <w:rPr>
          <w:rFonts w:ascii="Monaco" w:hAnsi="Monaco" w:cs="Courier New"/>
          <w:color w:val="055BE0"/>
          <w:sz w:val="21"/>
          <w:szCs w:val="21"/>
        </w:rPr>
        <w:t>.</w:t>
      </w:r>
      <w:r w:rsidRPr="00474BBE">
        <w:rPr>
          <w:rFonts w:ascii="Monaco" w:hAnsi="Monaco" w:cs="Courier New"/>
          <w:sz w:val="21"/>
          <w:szCs w:val="21"/>
        </w:rPr>
        <w:t xml:space="preserve">model_folder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BB2323"/>
          <w:sz w:val="21"/>
          <w:szCs w:val="21"/>
        </w:rPr>
        <w:t>'model_best_f'</w:t>
      </w:r>
      <w:r w:rsidRPr="00474BBE">
        <w:rPr>
          <w:rFonts w:ascii="Monaco" w:hAnsi="Monaco" w:cs="Courier New"/>
          <w:color w:val="055BE0"/>
          <w:sz w:val="21"/>
          <w:szCs w:val="21"/>
        </w:rPr>
        <w:t>+</w:t>
      </w:r>
      <w:r w:rsidRPr="00474BBE">
        <w:rPr>
          <w:rFonts w:ascii="Monaco" w:hAnsi="Monaco" w:cs="Courier New"/>
          <w:color w:val="008000"/>
          <w:sz w:val="21"/>
          <w:szCs w:val="21"/>
        </w:rPr>
        <w:t>str</w:t>
      </w: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wfold)</w:t>
      </w:r>
      <w:r w:rsidRPr="00474BBE">
        <w:rPr>
          <w:rFonts w:ascii="Monaco" w:hAnsi="Monaco" w:cs="Courier New"/>
          <w:color w:val="055BE0"/>
          <w:sz w:val="21"/>
          <w:szCs w:val="21"/>
        </w:rPr>
        <w:t>+</w:t>
      </w:r>
      <w:r w:rsidRPr="00474BBE">
        <w:rPr>
          <w:rFonts w:ascii="Monaco" w:hAnsi="Monaco" w:cs="Courier New"/>
          <w:color w:val="BB2323"/>
          <w:sz w:val="21"/>
          <w:szCs w:val="21"/>
        </w:rPr>
        <w:t>'.pth'</w:t>
      </w:r>
      <w:r w:rsidRPr="00474BBE">
        <w:rPr>
          <w:rFonts w:ascii="Monaco" w:hAnsi="Monaco" w:cs="Courier New"/>
          <w:sz w:val="21"/>
          <w:szCs w:val="21"/>
        </w:rPr>
        <w:t xml:space="preserve"> </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MODEL</w:t>
      </w:r>
      <w:r w:rsidRPr="00474BBE">
        <w:rPr>
          <w:rFonts w:ascii="Monaco" w:hAnsi="Monaco" w:cs="Courier New"/>
          <w:color w:val="055BE0"/>
          <w:sz w:val="21"/>
          <w:szCs w:val="21"/>
        </w:rPr>
        <w:t>.</w:t>
      </w:r>
      <w:r w:rsidRPr="00474BBE">
        <w:rPr>
          <w:rFonts w:ascii="Monaco" w:hAnsi="Monaco" w:cs="Courier New"/>
          <w:sz w:val="21"/>
          <w:szCs w:val="21"/>
        </w:rPr>
        <w:t>ROI_HEADS</w:t>
      </w:r>
      <w:r w:rsidRPr="00474BBE">
        <w:rPr>
          <w:rFonts w:ascii="Monaco" w:hAnsi="Monaco" w:cs="Courier New"/>
          <w:color w:val="055BE0"/>
          <w:sz w:val="21"/>
          <w:szCs w:val="21"/>
        </w:rPr>
        <w:t>.</w:t>
      </w:r>
      <w:r w:rsidRPr="00474BBE">
        <w:rPr>
          <w:rFonts w:ascii="Monaco" w:hAnsi="Monaco" w:cs="Courier New"/>
          <w:sz w:val="21"/>
          <w:szCs w:val="21"/>
        </w:rPr>
        <w:t xml:space="preserve">SCORE_THRESH_TEST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666666"/>
          <w:sz w:val="21"/>
          <w:szCs w:val="21"/>
        </w:rPr>
        <w:t>0.5</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cfg</w:t>
      </w:r>
      <w:r w:rsidRPr="00474BBE">
        <w:rPr>
          <w:rFonts w:ascii="Monaco" w:hAnsi="Monaco" w:cs="Courier New"/>
          <w:color w:val="055BE0"/>
          <w:sz w:val="21"/>
          <w:szCs w:val="21"/>
        </w:rPr>
        <w:t>.</w:t>
      </w:r>
      <w:r w:rsidRPr="00474BBE">
        <w:rPr>
          <w:rFonts w:ascii="Monaco" w:hAnsi="Monaco" w:cs="Courier New"/>
          <w:sz w:val="21"/>
          <w:szCs w:val="21"/>
        </w:rPr>
        <w:t>TEST</w:t>
      </w:r>
      <w:r w:rsidRPr="00474BBE">
        <w:rPr>
          <w:rFonts w:ascii="Monaco" w:hAnsi="Monaco" w:cs="Courier New"/>
          <w:color w:val="055BE0"/>
          <w:sz w:val="21"/>
          <w:szCs w:val="21"/>
        </w:rPr>
        <w:t>.</w:t>
      </w:r>
      <w:r w:rsidRPr="00474BBE">
        <w:rPr>
          <w:rFonts w:ascii="Monaco" w:hAnsi="Monaco" w:cs="Courier New"/>
          <w:sz w:val="21"/>
          <w:szCs w:val="21"/>
        </w:rPr>
        <w:t xml:space="preserve">DETECTIONS_PER_IMAGE </w:t>
      </w:r>
      <w:r w:rsidRPr="00474BBE">
        <w:rPr>
          <w:rFonts w:ascii="Monaco" w:hAnsi="Monaco" w:cs="Courier New"/>
          <w:color w:val="055BE0"/>
          <w:sz w:val="21"/>
          <w:szCs w:val="21"/>
        </w:rPr>
        <w:t>=</w:t>
      </w:r>
      <w:r w:rsidRPr="00474BBE">
        <w:rPr>
          <w:rFonts w:ascii="Monaco" w:hAnsi="Monaco" w:cs="Courier New"/>
          <w:sz w:val="21"/>
          <w:szCs w:val="21"/>
        </w:rPr>
        <w:t xml:space="preserve"> </w:t>
      </w:r>
      <w:r w:rsidRPr="00474BBE">
        <w:rPr>
          <w:rFonts w:ascii="Monaco" w:hAnsi="Monaco" w:cs="Courier New"/>
          <w:color w:val="666666"/>
          <w:sz w:val="21"/>
          <w:szCs w:val="21"/>
        </w:rPr>
        <w:t>1000</w:t>
      </w:r>
    </w:p>
    <w:p w:rsidR="00474BBE" w:rsidRPr="00474BBE" w:rsidRDefault="00474BBE" w:rsidP="00474B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474BBE">
        <w:rPr>
          <w:rFonts w:ascii="Monaco" w:hAnsi="Monaco" w:cs="Courier New"/>
          <w:sz w:val="21"/>
          <w:szCs w:val="21"/>
        </w:rPr>
        <w:t xml:space="preserve">predictor </w:t>
      </w:r>
      <w:r w:rsidRPr="00474BBE">
        <w:rPr>
          <w:rFonts w:ascii="Monaco" w:hAnsi="Monaco" w:cs="Courier New"/>
          <w:color w:val="055BE0"/>
          <w:sz w:val="21"/>
          <w:szCs w:val="21"/>
        </w:rPr>
        <w:t>=</w:t>
      </w:r>
      <w:r w:rsidRPr="00474BBE">
        <w:rPr>
          <w:rFonts w:ascii="Monaco" w:hAnsi="Monaco" w:cs="Courier New"/>
          <w:sz w:val="21"/>
          <w:szCs w:val="21"/>
        </w:rPr>
        <w:t xml:space="preserve"> DefaultPredictor(cfg)</w:t>
      </w:r>
    </w:p>
    <w:p w:rsidR="00474BBE" w:rsidRPr="00A576F3" w:rsidRDefault="00474BBE" w:rsidP="005E4615">
      <w:pPr>
        <w:pStyle w:val="NormalPACKT"/>
        <w:rPr>
          <w:rStyle w:val="normaltextrun"/>
          <w:rFonts w:ascii="Calibri" w:hAnsi="Calibri" w:cs="Calibri"/>
        </w:rPr>
      </w:pPr>
    </w:p>
    <w:p w:rsidR="00A53059" w:rsidRDefault="00C53CB0" w:rsidP="005E4615">
      <w:pPr>
        <w:pStyle w:val="NormalPACKT"/>
        <w:rPr>
          <w:rStyle w:val="normaltextrun"/>
          <w:rFonts w:ascii="Calibri" w:hAnsi="Calibri" w:cs="Calibri"/>
        </w:rPr>
      </w:pPr>
      <w:r>
        <w:rPr>
          <w:rStyle w:val="normaltextrun"/>
          <w:rFonts w:ascii="Calibri" w:hAnsi="Calibri" w:cs="Calibri"/>
        </w:rPr>
        <w:t>We can visualize</w:t>
      </w:r>
      <w:r w:rsidR="00E848E3">
        <w:rPr>
          <w:rStyle w:val="normaltextrun"/>
          <w:rFonts w:ascii="Calibri" w:hAnsi="Calibri" w:cs="Calibri"/>
        </w:rPr>
        <w:t xml:space="preserve"> some of the predictions:</w:t>
      </w: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encoded_masks </w:t>
      </w:r>
      <w:r w:rsidRPr="0057245E">
        <w:rPr>
          <w:rFonts w:ascii="Monaco" w:hAnsi="Monaco" w:cs="Courier New"/>
          <w:color w:val="055BE0"/>
          <w:sz w:val="21"/>
          <w:szCs w:val="21"/>
        </w:rPr>
        <w:t>=</w:t>
      </w:r>
      <w:r w:rsidRPr="0057245E">
        <w:rPr>
          <w:rFonts w:ascii="Monaco" w:hAnsi="Monaco" w:cs="Courier New"/>
          <w:sz w:val="21"/>
          <w:szCs w:val="21"/>
        </w:rPr>
        <w:t xml:space="preserve"> get_masks(test_names[</w:t>
      </w:r>
      <w:r w:rsidRPr="0057245E">
        <w:rPr>
          <w:rFonts w:ascii="Monaco" w:hAnsi="Monaco" w:cs="Courier New"/>
          <w:color w:val="666666"/>
          <w:sz w:val="21"/>
          <w:szCs w:val="21"/>
        </w:rPr>
        <w:t>0</w:t>
      </w:r>
      <w:r w:rsidRPr="0057245E">
        <w:rPr>
          <w:rFonts w:ascii="Monaco" w:hAnsi="Monaco" w:cs="Courier New"/>
          <w:sz w:val="21"/>
          <w:szCs w:val="21"/>
        </w:rPr>
        <w:t>], predictor)</w:t>
      </w: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_, axs </w:t>
      </w:r>
      <w:r w:rsidRPr="0057245E">
        <w:rPr>
          <w:rFonts w:ascii="Monaco" w:hAnsi="Monaco" w:cs="Courier New"/>
          <w:color w:val="055BE0"/>
          <w:sz w:val="21"/>
          <w:szCs w:val="21"/>
        </w:rPr>
        <w:t>=</w:t>
      </w:r>
      <w:r w:rsidRPr="0057245E">
        <w:rPr>
          <w:rFonts w:ascii="Monaco" w:hAnsi="Monaco" w:cs="Courier New"/>
          <w:sz w:val="21"/>
          <w:szCs w:val="21"/>
        </w:rPr>
        <w:t xml:space="preserve"> plt</w:t>
      </w:r>
      <w:r w:rsidRPr="0057245E">
        <w:rPr>
          <w:rFonts w:ascii="Monaco" w:hAnsi="Monaco" w:cs="Courier New"/>
          <w:color w:val="055BE0"/>
          <w:sz w:val="21"/>
          <w:szCs w:val="21"/>
        </w:rPr>
        <w:t>.</w:t>
      </w:r>
      <w:r w:rsidRPr="0057245E">
        <w:rPr>
          <w:rFonts w:ascii="Monaco" w:hAnsi="Monaco" w:cs="Courier New"/>
          <w:sz w:val="21"/>
          <w:szCs w:val="21"/>
        </w:rPr>
        <w:t>subplots(</w:t>
      </w:r>
      <w:r w:rsidRPr="0057245E">
        <w:rPr>
          <w:rFonts w:ascii="Monaco" w:hAnsi="Monaco" w:cs="Courier New"/>
          <w:color w:val="666666"/>
          <w:sz w:val="21"/>
          <w:szCs w:val="21"/>
        </w:rPr>
        <w:t>1</w:t>
      </w:r>
      <w:r w:rsidRPr="0057245E">
        <w:rPr>
          <w:rFonts w:ascii="Monaco" w:hAnsi="Monaco" w:cs="Courier New"/>
          <w:sz w:val="21"/>
          <w:szCs w:val="21"/>
        </w:rPr>
        <w:t>,</w:t>
      </w:r>
      <w:r w:rsidRPr="0057245E">
        <w:rPr>
          <w:rFonts w:ascii="Monaco" w:hAnsi="Monaco" w:cs="Courier New"/>
          <w:color w:val="666666"/>
          <w:sz w:val="21"/>
          <w:szCs w:val="21"/>
        </w:rPr>
        <w:t>2</w:t>
      </w:r>
      <w:r w:rsidRPr="0057245E">
        <w:rPr>
          <w:rFonts w:ascii="Monaco" w:hAnsi="Monaco" w:cs="Courier New"/>
          <w:sz w:val="21"/>
          <w:szCs w:val="21"/>
        </w:rPr>
        <w:t>, figsize</w:t>
      </w:r>
      <w:r w:rsidRPr="0057245E">
        <w:rPr>
          <w:rFonts w:ascii="Monaco" w:hAnsi="Monaco" w:cs="Courier New"/>
          <w:color w:val="055BE0"/>
          <w:sz w:val="21"/>
          <w:szCs w:val="21"/>
        </w:rPr>
        <w:t>=</w:t>
      </w:r>
      <w:r w:rsidRPr="0057245E">
        <w:rPr>
          <w:rFonts w:ascii="Monaco" w:hAnsi="Monaco" w:cs="Courier New"/>
          <w:sz w:val="21"/>
          <w:szCs w:val="21"/>
        </w:rPr>
        <w:t>(</w:t>
      </w:r>
      <w:r w:rsidRPr="0057245E">
        <w:rPr>
          <w:rFonts w:ascii="Monaco" w:hAnsi="Monaco" w:cs="Courier New"/>
          <w:color w:val="666666"/>
          <w:sz w:val="21"/>
          <w:szCs w:val="21"/>
        </w:rPr>
        <w:t>40</w:t>
      </w:r>
      <w:r w:rsidRPr="0057245E">
        <w:rPr>
          <w:rFonts w:ascii="Monaco" w:hAnsi="Monaco" w:cs="Courier New"/>
          <w:sz w:val="21"/>
          <w:szCs w:val="21"/>
        </w:rPr>
        <w:t>,</w:t>
      </w:r>
      <w:r w:rsidRPr="0057245E">
        <w:rPr>
          <w:rFonts w:ascii="Monaco" w:hAnsi="Monaco" w:cs="Courier New"/>
          <w:color w:val="666666"/>
          <w:sz w:val="21"/>
          <w:szCs w:val="21"/>
        </w:rPr>
        <w:t>15</w:t>
      </w:r>
      <w:r w:rsidRPr="0057245E">
        <w:rPr>
          <w:rFonts w:ascii="Monaco" w:hAnsi="Monaco" w:cs="Courier New"/>
          <w:sz w:val="21"/>
          <w:szCs w:val="21"/>
        </w:rPr>
        <w:t>))</w:t>
      </w: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axs[</w:t>
      </w:r>
      <w:r w:rsidRPr="0057245E">
        <w:rPr>
          <w:rFonts w:ascii="Monaco" w:hAnsi="Monaco" w:cs="Courier New"/>
          <w:color w:val="666666"/>
          <w:sz w:val="21"/>
          <w:szCs w:val="21"/>
        </w:rPr>
        <w:t>1</w:t>
      </w:r>
      <w:r w:rsidRPr="0057245E">
        <w:rPr>
          <w:rFonts w:ascii="Monaco" w:hAnsi="Monaco" w:cs="Courier New"/>
          <w:sz w:val="21"/>
          <w:szCs w:val="21"/>
        </w:rPr>
        <w:t>]</w:t>
      </w:r>
      <w:r w:rsidRPr="0057245E">
        <w:rPr>
          <w:rFonts w:ascii="Monaco" w:hAnsi="Monaco" w:cs="Courier New"/>
          <w:color w:val="055BE0"/>
          <w:sz w:val="21"/>
          <w:szCs w:val="21"/>
        </w:rPr>
        <w:t>.</w:t>
      </w:r>
      <w:r w:rsidRPr="0057245E">
        <w:rPr>
          <w:rFonts w:ascii="Monaco" w:hAnsi="Monaco" w:cs="Courier New"/>
          <w:sz w:val="21"/>
          <w:szCs w:val="21"/>
        </w:rPr>
        <w:t>imshow(cv2</w:t>
      </w:r>
      <w:r w:rsidRPr="0057245E">
        <w:rPr>
          <w:rFonts w:ascii="Monaco" w:hAnsi="Monaco" w:cs="Courier New"/>
          <w:color w:val="055BE0"/>
          <w:sz w:val="21"/>
          <w:szCs w:val="21"/>
        </w:rPr>
        <w:t>.</w:t>
      </w:r>
      <w:r w:rsidRPr="0057245E">
        <w:rPr>
          <w:rFonts w:ascii="Monaco" w:hAnsi="Monaco" w:cs="Courier New"/>
          <w:sz w:val="21"/>
          <w:szCs w:val="21"/>
        </w:rPr>
        <w:t>imread(</w:t>
      </w:r>
      <w:r w:rsidRPr="0057245E">
        <w:rPr>
          <w:rFonts w:ascii="Monaco" w:hAnsi="Monaco" w:cs="Courier New"/>
          <w:color w:val="008000"/>
          <w:sz w:val="21"/>
          <w:szCs w:val="21"/>
        </w:rPr>
        <w:t>str</w:t>
      </w:r>
      <w:r w:rsidRPr="0057245E">
        <w:rPr>
          <w:rFonts w:ascii="Monaco" w:hAnsi="Monaco" w:cs="Courier New"/>
          <w:sz w:val="21"/>
          <w:szCs w:val="21"/>
        </w:rPr>
        <w:t>(test_names[</w:t>
      </w:r>
      <w:r w:rsidRPr="0057245E">
        <w:rPr>
          <w:rFonts w:ascii="Monaco" w:hAnsi="Monaco" w:cs="Courier New"/>
          <w:color w:val="666666"/>
          <w:sz w:val="21"/>
          <w:szCs w:val="21"/>
        </w:rPr>
        <w:t>0</w:t>
      </w:r>
      <w:r w:rsidRPr="0057245E">
        <w:rPr>
          <w:rFonts w:ascii="Monaco" w:hAnsi="Monaco" w:cs="Courier New"/>
          <w:sz w:val="21"/>
          <w:szCs w:val="21"/>
        </w:rPr>
        <w:t>])))</w:t>
      </w: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color w:val="007B00"/>
          <w:sz w:val="21"/>
          <w:szCs w:val="21"/>
        </w:rPr>
        <w:t>for</w:t>
      </w:r>
      <w:r w:rsidRPr="0057245E">
        <w:rPr>
          <w:rFonts w:ascii="Monaco" w:hAnsi="Monaco" w:cs="Courier New"/>
          <w:sz w:val="21"/>
          <w:szCs w:val="21"/>
        </w:rPr>
        <w:t xml:space="preserve"> enc </w:t>
      </w:r>
      <w:r w:rsidRPr="0057245E">
        <w:rPr>
          <w:rFonts w:ascii="Monaco" w:hAnsi="Monaco" w:cs="Courier New"/>
          <w:b/>
          <w:bCs/>
          <w:color w:val="AA22FF"/>
          <w:sz w:val="21"/>
          <w:szCs w:val="21"/>
        </w:rPr>
        <w:t>in</w:t>
      </w:r>
      <w:r w:rsidRPr="0057245E">
        <w:rPr>
          <w:rFonts w:ascii="Monaco" w:hAnsi="Monaco" w:cs="Courier New"/>
          <w:sz w:val="21"/>
          <w:szCs w:val="21"/>
        </w:rPr>
        <w:t xml:space="preserve"> encoded_masks:</w:t>
      </w: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    dec </w:t>
      </w:r>
      <w:r w:rsidRPr="0057245E">
        <w:rPr>
          <w:rFonts w:ascii="Monaco" w:hAnsi="Monaco" w:cs="Courier New"/>
          <w:color w:val="055BE0"/>
          <w:sz w:val="21"/>
          <w:szCs w:val="21"/>
        </w:rPr>
        <w:t>=</w:t>
      </w:r>
      <w:r w:rsidRPr="0057245E">
        <w:rPr>
          <w:rFonts w:ascii="Monaco" w:hAnsi="Monaco" w:cs="Courier New"/>
          <w:sz w:val="21"/>
          <w:szCs w:val="21"/>
        </w:rPr>
        <w:t xml:space="preserve"> rle_decode(enc)</w:t>
      </w:r>
    </w:p>
    <w:p w:rsidR="0057245E" w:rsidRPr="0057245E" w:rsidRDefault="0057245E" w:rsidP="005724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57245E">
        <w:rPr>
          <w:rFonts w:ascii="Monaco" w:hAnsi="Monaco" w:cs="Courier New"/>
          <w:sz w:val="21"/>
          <w:szCs w:val="21"/>
        </w:rPr>
        <w:t xml:space="preserve">    axs[</w:t>
      </w:r>
      <w:r w:rsidRPr="0057245E">
        <w:rPr>
          <w:rFonts w:ascii="Monaco" w:hAnsi="Monaco" w:cs="Courier New"/>
          <w:color w:val="666666"/>
          <w:sz w:val="21"/>
          <w:szCs w:val="21"/>
        </w:rPr>
        <w:t>0</w:t>
      </w:r>
      <w:r w:rsidRPr="0057245E">
        <w:rPr>
          <w:rFonts w:ascii="Monaco" w:hAnsi="Monaco" w:cs="Courier New"/>
          <w:sz w:val="21"/>
          <w:szCs w:val="21"/>
        </w:rPr>
        <w:t>]</w:t>
      </w:r>
      <w:r w:rsidRPr="0057245E">
        <w:rPr>
          <w:rFonts w:ascii="Monaco" w:hAnsi="Monaco" w:cs="Courier New"/>
          <w:color w:val="055BE0"/>
          <w:sz w:val="21"/>
          <w:szCs w:val="21"/>
        </w:rPr>
        <w:t>.</w:t>
      </w:r>
      <w:r w:rsidRPr="0057245E">
        <w:rPr>
          <w:rFonts w:ascii="Monaco" w:hAnsi="Monaco" w:cs="Courier New"/>
          <w:sz w:val="21"/>
          <w:szCs w:val="21"/>
        </w:rPr>
        <w:t>imshow(np</w:t>
      </w:r>
      <w:r w:rsidRPr="0057245E">
        <w:rPr>
          <w:rFonts w:ascii="Monaco" w:hAnsi="Monaco" w:cs="Courier New"/>
          <w:color w:val="055BE0"/>
          <w:sz w:val="21"/>
          <w:szCs w:val="21"/>
        </w:rPr>
        <w:t>.</w:t>
      </w:r>
      <w:r w:rsidRPr="0057245E">
        <w:rPr>
          <w:rFonts w:ascii="Monaco" w:hAnsi="Monaco" w:cs="Courier New"/>
          <w:sz w:val="21"/>
          <w:szCs w:val="21"/>
        </w:rPr>
        <w:t>ma</w:t>
      </w:r>
      <w:r w:rsidRPr="0057245E">
        <w:rPr>
          <w:rFonts w:ascii="Monaco" w:hAnsi="Monaco" w:cs="Courier New"/>
          <w:color w:val="055BE0"/>
          <w:sz w:val="21"/>
          <w:szCs w:val="21"/>
        </w:rPr>
        <w:t>.</w:t>
      </w:r>
      <w:r w:rsidRPr="0057245E">
        <w:rPr>
          <w:rFonts w:ascii="Monaco" w:hAnsi="Monaco" w:cs="Courier New"/>
          <w:sz w:val="21"/>
          <w:szCs w:val="21"/>
        </w:rPr>
        <w:t>masked_where(dec</w:t>
      </w:r>
      <w:r w:rsidRPr="0057245E">
        <w:rPr>
          <w:rFonts w:ascii="Monaco" w:hAnsi="Monaco" w:cs="Courier New"/>
          <w:color w:val="055BE0"/>
          <w:sz w:val="21"/>
          <w:szCs w:val="21"/>
        </w:rPr>
        <w:t>==</w:t>
      </w:r>
      <w:r w:rsidRPr="0057245E">
        <w:rPr>
          <w:rFonts w:ascii="Monaco" w:hAnsi="Monaco" w:cs="Courier New"/>
          <w:color w:val="666666"/>
          <w:sz w:val="21"/>
          <w:szCs w:val="21"/>
        </w:rPr>
        <w:t>0</w:t>
      </w:r>
      <w:r w:rsidRPr="0057245E">
        <w:rPr>
          <w:rFonts w:ascii="Monaco" w:hAnsi="Monaco" w:cs="Courier New"/>
          <w:sz w:val="21"/>
          <w:szCs w:val="21"/>
        </w:rPr>
        <w:t>, dec))</w:t>
      </w:r>
    </w:p>
    <w:p w:rsidR="0057245E" w:rsidRPr="0057245E" w:rsidRDefault="0057245E" w:rsidP="005E4615">
      <w:pPr>
        <w:pStyle w:val="NormalPACKT"/>
        <w:rPr>
          <w:rStyle w:val="normaltextrun"/>
          <w:rFonts w:ascii="Calibri" w:hAnsi="Calibri" w:cs="Calibri"/>
        </w:rPr>
      </w:pPr>
    </w:p>
    <w:p w:rsidR="00172F2F" w:rsidRDefault="00F2655D" w:rsidP="005E4615">
      <w:pPr>
        <w:pStyle w:val="NormalPACKT"/>
        <w:rPr>
          <w:rStyle w:val="normaltextrun"/>
          <w:rFonts w:ascii="Calibri" w:hAnsi="Calibri" w:cs="Calibri"/>
        </w:rPr>
      </w:pPr>
      <w:r>
        <w:rPr>
          <w:rFonts w:ascii="Calibri" w:hAnsi="Calibri" w:cs="Calibri"/>
          <w:noProof/>
          <w:lang w:val="it-IT" w:eastAsia="ja-JP"/>
        </w:rPr>
        <w:drawing>
          <wp:inline distT="0" distB="0" distL="0" distR="0">
            <wp:extent cx="5029200" cy="1938020"/>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938020"/>
                    </a:xfrm>
                    <a:prstGeom prst="rect">
                      <a:avLst/>
                    </a:prstGeom>
                  </pic:spPr>
                </pic:pic>
              </a:graphicData>
            </a:graphic>
          </wp:inline>
        </w:drawing>
      </w:r>
    </w:p>
    <w:p w:rsidR="00D47D51" w:rsidRDefault="00D47D51" w:rsidP="00D47D51">
      <w:pPr>
        <w:pStyle w:val="FigureCaptionPACKT"/>
        <w:rPr>
          <w:rFonts w:ascii="Calibri" w:hAnsi="Calibri" w:cs="Calibri"/>
        </w:rPr>
      </w:pPr>
      <w:r w:rsidRPr="00C3462F">
        <w:rPr>
          <w:rFonts w:ascii="Calibri" w:hAnsi="Calibri" w:cs="Calibri"/>
        </w:rPr>
        <w:t>Figure 10.</w:t>
      </w:r>
      <w:r>
        <w:rPr>
          <w:rFonts w:ascii="Calibri" w:hAnsi="Calibri" w:cs="Calibri"/>
        </w:rPr>
        <w:t xml:space="preserve">19: </w:t>
      </w:r>
      <w:r w:rsidR="00ED7CE5">
        <w:rPr>
          <w:rFonts w:ascii="Calibri" w:hAnsi="Calibri" w:cs="Calibri"/>
        </w:rPr>
        <w:t xml:space="preserve">Visualising sample prediction from Detectron2 alongside </w:t>
      </w:r>
      <w:r w:rsidR="003833AF">
        <w:rPr>
          <w:rFonts w:ascii="Calibri" w:hAnsi="Calibri" w:cs="Calibri"/>
        </w:rPr>
        <w:t>source image</w:t>
      </w:r>
    </w:p>
    <w:p w:rsidR="00F2655D" w:rsidRDefault="00F2655D" w:rsidP="005E4615">
      <w:pPr>
        <w:pStyle w:val="NormalPACKT"/>
        <w:rPr>
          <w:rStyle w:val="normaltextrun"/>
          <w:rFonts w:ascii="Calibri" w:hAnsi="Calibri" w:cs="Calibri"/>
        </w:rPr>
      </w:pPr>
    </w:p>
    <w:p w:rsidR="000C0999" w:rsidRDefault="000C0999" w:rsidP="005E4615">
      <w:pPr>
        <w:pStyle w:val="NormalPACKT"/>
        <w:rPr>
          <w:rStyle w:val="normaltextrun"/>
          <w:rFonts w:ascii="Calibri" w:hAnsi="Calibri" w:cs="Calibri"/>
        </w:rPr>
      </w:pPr>
      <w:r>
        <w:rPr>
          <w:rStyle w:val="normaltextrun"/>
          <w:rFonts w:ascii="Calibri" w:hAnsi="Calibri" w:cs="Calibri"/>
        </w:rPr>
        <w:t xml:space="preserve">With the helper functions defined above, </w:t>
      </w:r>
      <w:r w:rsidR="00D101D7">
        <w:rPr>
          <w:rStyle w:val="normaltextrun"/>
          <w:rFonts w:ascii="Calibri" w:hAnsi="Calibri" w:cs="Calibri"/>
        </w:rPr>
        <w:t>producing the masks in RLE format for submission is straightforward:</w:t>
      </w:r>
    </w:p>
    <w:p w:rsidR="00D101D7" w:rsidRPr="00DA64DF" w:rsidRDefault="00D101D7" w:rsidP="005E4615">
      <w:pPr>
        <w:pStyle w:val="NormalPACKT"/>
        <w:rPr>
          <w:rStyle w:val="normaltextrun"/>
          <w:rFonts w:ascii="Calibri" w:hAnsi="Calibri" w:cs="Calibri"/>
        </w:rPr>
      </w:pPr>
    </w:p>
    <w:p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color w:val="007B00"/>
          <w:sz w:val="21"/>
          <w:szCs w:val="21"/>
        </w:rPr>
        <w:t>for</w:t>
      </w:r>
      <w:r w:rsidRPr="00FF73FE">
        <w:rPr>
          <w:rFonts w:ascii="Monaco" w:hAnsi="Monaco" w:cs="Courier New"/>
          <w:sz w:val="21"/>
          <w:szCs w:val="21"/>
        </w:rPr>
        <w:t xml:space="preserve"> fn </w:t>
      </w:r>
      <w:r w:rsidRPr="00FF73FE">
        <w:rPr>
          <w:rFonts w:ascii="Monaco" w:hAnsi="Monaco" w:cs="Courier New"/>
          <w:b/>
          <w:bCs/>
          <w:color w:val="AA22FF"/>
          <w:sz w:val="21"/>
          <w:szCs w:val="21"/>
        </w:rPr>
        <w:t>in</w:t>
      </w:r>
      <w:r w:rsidRPr="00FF73FE">
        <w:rPr>
          <w:rFonts w:ascii="Monaco" w:hAnsi="Monaco" w:cs="Courier New"/>
          <w:sz w:val="21"/>
          <w:szCs w:val="21"/>
        </w:rPr>
        <w:t xml:space="preserve"> test_names:</w:t>
      </w:r>
    </w:p>
    <w:p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sz w:val="21"/>
          <w:szCs w:val="21"/>
        </w:rPr>
        <w:t xml:space="preserve">    encoded_masks </w:t>
      </w:r>
      <w:r w:rsidRPr="00FF73FE">
        <w:rPr>
          <w:rFonts w:ascii="Monaco" w:hAnsi="Monaco" w:cs="Courier New"/>
          <w:color w:val="055BE0"/>
          <w:sz w:val="21"/>
          <w:szCs w:val="21"/>
        </w:rPr>
        <w:t>=</w:t>
      </w:r>
      <w:r w:rsidRPr="00FF73FE">
        <w:rPr>
          <w:rFonts w:ascii="Monaco" w:hAnsi="Monaco" w:cs="Courier New"/>
          <w:sz w:val="21"/>
          <w:szCs w:val="21"/>
        </w:rPr>
        <w:t xml:space="preserve"> get_masks(fn, predictor)</w:t>
      </w:r>
    </w:p>
    <w:p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sz w:val="21"/>
          <w:szCs w:val="21"/>
        </w:rPr>
        <w:t xml:space="preserve">    </w:t>
      </w:r>
      <w:r w:rsidRPr="00FF73FE">
        <w:rPr>
          <w:rFonts w:ascii="Monaco" w:hAnsi="Monaco" w:cs="Courier New"/>
          <w:color w:val="007B00"/>
          <w:sz w:val="21"/>
          <w:szCs w:val="21"/>
        </w:rPr>
        <w:t>for</w:t>
      </w:r>
      <w:r w:rsidRPr="00FF73FE">
        <w:rPr>
          <w:rFonts w:ascii="Monaco" w:hAnsi="Monaco" w:cs="Courier New"/>
          <w:sz w:val="21"/>
          <w:szCs w:val="21"/>
        </w:rPr>
        <w:t xml:space="preserve"> enc </w:t>
      </w:r>
      <w:r w:rsidRPr="00FF73FE">
        <w:rPr>
          <w:rFonts w:ascii="Monaco" w:hAnsi="Monaco" w:cs="Courier New"/>
          <w:b/>
          <w:bCs/>
          <w:color w:val="AA22FF"/>
          <w:sz w:val="21"/>
          <w:szCs w:val="21"/>
        </w:rPr>
        <w:t>in</w:t>
      </w:r>
      <w:r w:rsidRPr="00FF73FE">
        <w:rPr>
          <w:rFonts w:ascii="Monaco" w:hAnsi="Monaco" w:cs="Courier New"/>
          <w:sz w:val="21"/>
          <w:szCs w:val="21"/>
        </w:rPr>
        <w:t xml:space="preserve"> encoded_masks:</w:t>
      </w:r>
    </w:p>
    <w:p w:rsidR="00FF73FE" w:rsidRP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FF73FE">
        <w:rPr>
          <w:rFonts w:ascii="Monaco" w:hAnsi="Monaco" w:cs="Courier New"/>
          <w:sz w:val="21"/>
          <w:szCs w:val="21"/>
        </w:rPr>
        <w:t xml:space="preserve">        ids</w:t>
      </w:r>
      <w:r w:rsidRPr="00FF73FE">
        <w:rPr>
          <w:rFonts w:ascii="Monaco" w:hAnsi="Monaco" w:cs="Courier New"/>
          <w:color w:val="055BE0"/>
          <w:sz w:val="21"/>
          <w:szCs w:val="21"/>
        </w:rPr>
        <w:t>.</w:t>
      </w:r>
      <w:r w:rsidRPr="00FF73FE">
        <w:rPr>
          <w:rFonts w:ascii="Monaco" w:hAnsi="Monaco" w:cs="Courier New"/>
          <w:sz w:val="21"/>
          <w:szCs w:val="21"/>
        </w:rPr>
        <w:t>append(fn</w:t>
      </w:r>
      <w:r w:rsidRPr="00FF73FE">
        <w:rPr>
          <w:rFonts w:ascii="Monaco" w:hAnsi="Monaco" w:cs="Courier New"/>
          <w:color w:val="055BE0"/>
          <w:sz w:val="21"/>
          <w:szCs w:val="21"/>
        </w:rPr>
        <w:t>.</w:t>
      </w:r>
      <w:r w:rsidRPr="00FF73FE">
        <w:rPr>
          <w:rFonts w:ascii="Monaco" w:hAnsi="Monaco" w:cs="Courier New"/>
          <w:sz w:val="21"/>
          <w:szCs w:val="21"/>
        </w:rPr>
        <w:t>stem)</w:t>
      </w:r>
    </w:p>
    <w:p w:rsidR="00FF73FE" w:rsidRDefault="00FF73FE"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ins w:id="224" w:author="BANACHEWICZ, Konrad" w:date="2022-01-07T18:19:00Z"/>
          <w:rFonts w:ascii="Monaco" w:hAnsi="Monaco" w:cs="Courier New"/>
          <w:sz w:val="21"/>
          <w:szCs w:val="21"/>
        </w:rPr>
      </w:pPr>
      <w:r w:rsidRPr="00FF73FE">
        <w:rPr>
          <w:rFonts w:ascii="Monaco" w:hAnsi="Monaco" w:cs="Courier New"/>
          <w:sz w:val="21"/>
          <w:szCs w:val="21"/>
        </w:rPr>
        <w:t xml:space="preserve">        masks</w:t>
      </w:r>
      <w:r w:rsidRPr="00FF73FE">
        <w:rPr>
          <w:rFonts w:ascii="Monaco" w:hAnsi="Monaco" w:cs="Courier New"/>
          <w:color w:val="055BE0"/>
          <w:sz w:val="21"/>
          <w:szCs w:val="21"/>
        </w:rPr>
        <w:t>.</w:t>
      </w:r>
      <w:r w:rsidRPr="00FF73FE">
        <w:rPr>
          <w:rFonts w:ascii="Monaco" w:hAnsi="Monaco" w:cs="Courier New"/>
          <w:sz w:val="21"/>
          <w:szCs w:val="21"/>
        </w:rPr>
        <w:t>append(enc)</w:t>
      </w:r>
    </w:p>
    <w:p w:rsidR="009F3A73" w:rsidRPr="00FF73FE" w:rsidRDefault="009F3A73" w:rsidP="00FF73F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
    <w:p w:rsidR="00883087" w:rsidRPr="00883087" w:rsidRDefault="00883087" w:rsidP="008830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83087">
        <w:rPr>
          <w:rFonts w:ascii="Monaco" w:hAnsi="Monaco" w:cs="Courier New"/>
          <w:sz w:val="21"/>
          <w:szCs w:val="21"/>
        </w:rPr>
        <w:t>pd</w:t>
      </w:r>
      <w:r w:rsidRPr="00883087">
        <w:rPr>
          <w:rFonts w:ascii="Monaco" w:hAnsi="Monaco" w:cs="Courier New"/>
          <w:color w:val="055BE0"/>
          <w:sz w:val="21"/>
          <w:szCs w:val="21"/>
        </w:rPr>
        <w:t>.</w:t>
      </w:r>
      <w:r w:rsidRPr="00883087">
        <w:rPr>
          <w:rFonts w:ascii="Monaco" w:hAnsi="Monaco" w:cs="Courier New"/>
          <w:sz w:val="21"/>
          <w:szCs w:val="21"/>
        </w:rPr>
        <w:t>DataFrame({</w:t>
      </w:r>
      <w:r w:rsidRPr="00883087">
        <w:rPr>
          <w:rFonts w:ascii="Monaco" w:hAnsi="Monaco" w:cs="Courier New"/>
          <w:color w:val="BB2323"/>
          <w:sz w:val="21"/>
          <w:szCs w:val="21"/>
        </w:rPr>
        <w:t>'id'</w:t>
      </w:r>
      <w:r w:rsidRPr="00883087">
        <w:rPr>
          <w:rFonts w:ascii="Monaco" w:hAnsi="Monaco" w:cs="Courier New"/>
          <w:sz w:val="21"/>
          <w:szCs w:val="21"/>
        </w:rPr>
        <w:t xml:space="preserve">:ids, </w:t>
      </w:r>
      <w:r w:rsidRPr="00883087">
        <w:rPr>
          <w:rFonts w:ascii="Monaco" w:hAnsi="Monaco" w:cs="Courier New"/>
          <w:color w:val="BB2323"/>
          <w:sz w:val="21"/>
          <w:szCs w:val="21"/>
        </w:rPr>
        <w:t>'predicted'</w:t>
      </w:r>
      <w:r w:rsidRPr="00883087">
        <w:rPr>
          <w:rFonts w:ascii="Monaco" w:hAnsi="Monaco" w:cs="Courier New"/>
          <w:sz w:val="21"/>
          <w:szCs w:val="21"/>
        </w:rPr>
        <w:t>:masks})</w:t>
      </w:r>
      <w:r w:rsidRPr="00883087">
        <w:rPr>
          <w:rFonts w:ascii="Monaco" w:hAnsi="Monaco" w:cs="Courier New"/>
          <w:color w:val="055BE0"/>
          <w:sz w:val="21"/>
          <w:szCs w:val="21"/>
        </w:rPr>
        <w:t>.</w:t>
      </w:r>
      <w:r w:rsidRPr="00883087">
        <w:rPr>
          <w:rFonts w:ascii="Monaco" w:hAnsi="Monaco" w:cs="Courier New"/>
          <w:sz w:val="21"/>
          <w:szCs w:val="21"/>
        </w:rPr>
        <w:t>to_csv(</w:t>
      </w:r>
      <w:r w:rsidRPr="00883087">
        <w:rPr>
          <w:rFonts w:ascii="Monaco" w:hAnsi="Monaco" w:cs="Courier New"/>
          <w:color w:val="BB2323"/>
          <w:sz w:val="21"/>
          <w:szCs w:val="21"/>
        </w:rPr>
        <w:t>'submission.csv'</w:t>
      </w:r>
      <w:r w:rsidRPr="00883087">
        <w:rPr>
          <w:rFonts w:ascii="Monaco" w:hAnsi="Monaco" w:cs="Courier New"/>
          <w:sz w:val="21"/>
          <w:szCs w:val="21"/>
        </w:rPr>
        <w:t>, index</w:t>
      </w:r>
      <w:r w:rsidRPr="00883087">
        <w:rPr>
          <w:rFonts w:ascii="Monaco" w:hAnsi="Monaco" w:cs="Courier New"/>
          <w:color w:val="055BE0"/>
          <w:sz w:val="21"/>
          <w:szCs w:val="21"/>
        </w:rPr>
        <w:t>=</w:t>
      </w:r>
      <w:r w:rsidRPr="00883087">
        <w:rPr>
          <w:rFonts w:ascii="Monaco" w:hAnsi="Monaco" w:cs="Courier New"/>
          <w:color w:val="3D7E7E"/>
          <w:sz w:val="21"/>
          <w:szCs w:val="21"/>
        </w:rPr>
        <w:t>False</w:t>
      </w:r>
      <w:r w:rsidRPr="00883087">
        <w:rPr>
          <w:rFonts w:ascii="Monaco" w:hAnsi="Monaco" w:cs="Courier New"/>
          <w:sz w:val="21"/>
          <w:szCs w:val="21"/>
        </w:rPr>
        <w:t>)</w:t>
      </w:r>
    </w:p>
    <w:p w:rsidR="00883087" w:rsidRPr="00883087" w:rsidRDefault="00883087" w:rsidP="008830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883087">
        <w:rPr>
          <w:rFonts w:ascii="Monaco" w:hAnsi="Monaco" w:cs="Courier New"/>
          <w:sz w:val="21"/>
          <w:szCs w:val="21"/>
        </w:rPr>
        <w:t>pd</w:t>
      </w:r>
      <w:r w:rsidRPr="00883087">
        <w:rPr>
          <w:rFonts w:ascii="Monaco" w:hAnsi="Monaco" w:cs="Courier New"/>
          <w:color w:val="055BE0"/>
          <w:sz w:val="21"/>
          <w:szCs w:val="21"/>
        </w:rPr>
        <w:t>.</w:t>
      </w:r>
      <w:r w:rsidRPr="00883087">
        <w:rPr>
          <w:rFonts w:ascii="Monaco" w:hAnsi="Monaco" w:cs="Courier New"/>
          <w:sz w:val="21"/>
          <w:szCs w:val="21"/>
        </w:rPr>
        <w:t>read_csv(</w:t>
      </w:r>
      <w:r w:rsidRPr="00883087">
        <w:rPr>
          <w:rFonts w:ascii="Monaco" w:hAnsi="Monaco" w:cs="Courier New"/>
          <w:color w:val="BB2323"/>
          <w:sz w:val="21"/>
          <w:szCs w:val="21"/>
        </w:rPr>
        <w:t>'submission.csv'</w:t>
      </w:r>
      <w:r w:rsidRPr="00883087">
        <w:rPr>
          <w:rFonts w:ascii="Monaco" w:hAnsi="Monaco" w:cs="Courier New"/>
          <w:sz w:val="21"/>
          <w:szCs w:val="21"/>
        </w:rPr>
        <w:t>)</w:t>
      </w:r>
      <w:r w:rsidRPr="00883087">
        <w:rPr>
          <w:rFonts w:ascii="Monaco" w:hAnsi="Monaco" w:cs="Courier New"/>
          <w:color w:val="055BE0"/>
          <w:sz w:val="21"/>
          <w:szCs w:val="21"/>
        </w:rPr>
        <w:t>.</w:t>
      </w:r>
      <w:r w:rsidRPr="00883087">
        <w:rPr>
          <w:rFonts w:ascii="Monaco" w:hAnsi="Monaco" w:cs="Courier New"/>
          <w:sz w:val="21"/>
          <w:szCs w:val="21"/>
        </w:rPr>
        <w:t>head()</w:t>
      </w:r>
    </w:p>
    <w:p w:rsidR="00FF73FE" w:rsidRDefault="00FF73FE" w:rsidP="005E4615">
      <w:pPr>
        <w:pStyle w:val="NormalPACKT"/>
        <w:rPr>
          <w:rStyle w:val="normaltextrun"/>
          <w:rFonts w:ascii="Calibri" w:hAnsi="Calibri" w:cs="Calibri"/>
        </w:rPr>
      </w:pPr>
    </w:p>
    <w:p w:rsidR="00883087" w:rsidRDefault="003A50C5" w:rsidP="005E4615">
      <w:pPr>
        <w:pStyle w:val="NormalPACKT"/>
        <w:rPr>
          <w:rStyle w:val="normaltextrun"/>
          <w:rFonts w:ascii="Calibri" w:hAnsi="Calibri" w:cs="Calibri"/>
        </w:rPr>
      </w:pPr>
      <w:ins w:id="225" w:author="BANACHEWICZ, Konrad" w:date="2022-01-07T18:20:00Z">
        <w:r>
          <w:rPr>
            <w:rFonts w:ascii="Calibri" w:hAnsi="Calibri" w:cs="Calibri"/>
            <w:noProof/>
            <w:lang w:val="it-IT" w:eastAsia="ja-JP"/>
            <w:rPrChange w:id="226">
              <w:rPr>
                <w:noProof/>
                <w:lang w:val="it-IT" w:eastAsia="ja-JP"/>
              </w:rPr>
            </w:rPrChange>
          </w:rPr>
          <w:drawing>
            <wp:inline distT="0" distB="0" distL="0" distR="0">
              <wp:extent cx="5029200" cy="1593850"/>
              <wp:effectExtent l="0" t="0" r="0" b="635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1593850"/>
                      </a:xfrm>
                      <a:prstGeom prst="rect">
                        <a:avLst/>
                      </a:prstGeom>
                    </pic:spPr>
                  </pic:pic>
                </a:graphicData>
              </a:graphic>
            </wp:inline>
          </w:drawing>
        </w:r>
      </w:ins>
    </w:p>
    <w:p w:rsidR="00C0717F" w:rsidRDefault="00C0717F" w:rsidP="00C0717F">
      <w:pPr>
        <w:pStyle w:val="FigureCaptionPACKT"/>
        <w:rPr>
          <w:rFonts w:ascii="Calibri" w:hAnsi="Calibri" w:cs="Calibri"/>
        </w:rPr>
      </w:pPr>
      <w:r w:rsidRPr="00C3462F">
        <w:rPr>
          <w:rFonts w:ascii="Calibri" w:hAnsi="Calibri" w:cs="Calibri"/>
        </w:rPr>
        <w:t>Figure 10.</w:t>
      </w:r>
      <w:r w:rsidR="00175C09">
        <w:rPr>
          <w:rFonts w:ascii="Calibri" w:hAnsi="Calibri" w:cs="Calibri"/>
        </w:rPr>
        <w:t>20</w:t>
      </w:r>
      <w:r>
        <w:rPr>
          <w:rFonts w:ascii="Calibri" w:hAnsi="Calibri" w:cs="Calibri"/>
        </w:rPr>
        <w:t xml:space="preserve">: </w:t>
      </w:r>
      <w:r w:rsidR="007413F3">
        <w:rPr>
          <w:rFonts w:ascii="Calibri" w:hAnsi="Calibri" w:cs="Calibri"/>
        </w:rPr>
        <w:t xml:space="preserve">Formatted </w:t>
      </w:r>
      <w:r w:rsidR="008F301C">
        <w:rPr>
          <w:rFonts w:ascii="Calibri" w:hAnsi="Calibri" w:cs="Calibri"/>
        </w:rPr>
        <w:t>submission from a trained Detectron2 model</w:t>
      </w:r>
    </w:p>
    <w:p w:rsidR="00FF73FE" w:rsidRPr="005F0B71" w:rsidRDefault="00FF73FE" w:rsidP="005E4615">
      <w:pPr>
        <w:pStyle w:val="NormalPACKT"/>
        <w:rPr>
          <w:rStyle w:val="normaltextrun"/>
          <w:rFonts w:ascii="Calibri" w:hAnsi="Calibri" w:cs="Calibri"/>
        </w:rPr>
      </w:pPr>
    </w:p>
    <w:p w:rsidR="005162FD" w:rsidRPr="002417AF" w:rsidRDefault="00291237">
      <w:pPr>
        <w:rPr>
          <w:rFonts w:ascii="Calibri" w:hAnsi="Calibri" w:cs="Calibri"/>
        </w:rPr>
      </w:pPr>
      <w:r w:rsidRPr="002417AF">
        <w:rPr>
          <w:rFonts w:ascii="Calibri" w:hAnsi="Calibri" w:cs="Calibri"/>
        </w:rPr>
        <w:t>The above pipeline demonstrates how to set</w:t>
      </w:r>
      <w:r w:rsidR="0039793D" w:rsidRPr="002417AF">
        <w:rPr>
          <w:rFonts w:ascii="Calibri" w:hAnsi="Calibri" w:cs="Calibri"/>
        </w:rPr>
        <w:t xml:space="preserve"> </w:t>
      </w:r>
      <w:r w:rsidRPr="002417AF">
        <w:rPr>
          <w:rFonts w:ascii="Calibri" w:hAnsi="Calibri" w:cs="Calibri"/>
        </w:rPr>
        <w:t xml:space="preserve">up a </w:t>
      </w:r>
      <w:r w:rsidR="006C3134">
        <w:rPr>
          <w:rFonts w:ascii="Calibri" w:hAnsi="Calibri" w:cs="Calibri"/>
          <w:lang w:val="en-US"/>
        </w:rPr>
        <w:t xml:space="preserve">semantic </w:t>
      </w:r>
      <w:r w:rsidRPr="002417AF">
        <w:rPr>
          <w:rFonts w:ascii="Calibri" w:hAnsi="Calibri" w:cs="Calibri"/>
        </w:rPr>
        <w:t>segmentation model</w:t>
      </w:r>
      <w:r w:rsidR="00213F7E">
        <w:rPr>
          <w:rFonts w:ascii="Calibri" w:hAnsi="Calibri" w:cs="Calibri"/>
          <w:lang w:val="en-US"/>
        </w:rPr>
        <w:t xml:space="preserve"> and train it. </w:t>
      </w:r>
      <w:r w:rsidRPr="002417AF">
        <w:rPr>
          <w:rFonts w:ascii="Calibri" w:hAnsi="Calibri" w:cs="Calibri"/>
        </w:rPr>
        <w:t xml:space="preserve">We </w:t>
      </w:r>
      <w:r w:rsidR="00C44524" w:rsidRPr="002417AF">
        <w:rPr>
          <w:rFonts w:ascii="Calibri" w:hAnsi="Calibri" w:cs="Calibri"/>
        </w:rPr>
        <w:t xml:space="preserve">have </w:t>
      </w:r>
      <w:r w:rsidRPr="002417AF">
        <w:rPr>
          <w:rFonts w:ascii="Calibri" w:hAnsi="Calibri" w:cs="Calibri"/>
        </w:rPr>
        <w:t>use</w:t>
      </w:r>
      <w:r w:rsidR="00C44524" w:rsidRPr="002417AF">
        <w:rPr>
          <w:rFonts w:ascii="Calibri" w:hAnsi="Calibri" w:cs="Calibri"/>
        </w:rPr>
        <w:t>d</w:t>
      </w:r>
      <w:r w:rsidRPr="002417AF">
        <w:rPr>
          <w:rFonts w:ascii="Calibri" w:hAnsi="Calibri" w:cs="Calibri"/>
        </w:rPr>
        <w:t xml:space="preserve"> a small number of </w:t>
      </w:r>
      <w:r w:rsidR="0023546A">
        <w:rPr>
          <w:rFonts w:ascii="Calibri" w:hAnsi="Calibri" w:cs="Calibri"/>
          <w:lang w:val="en-US"/>
        </w:rPr>
        <w:t>iterations</w:t>
      </w:r>
      <w:r w:rsidRPr="002417AF">
        <w:rPr>
          <w:rFonts w:ascii="Calibri" w:hAnsi="Calibri" w:cs="Calibri"/>
        </w:rPr>
        <w:t xml:space="preserve">, but in order to achieve competitive results longer training is necessary. </w:t>
      </w:r>
    </w:p>
    <w:p w:rsidR="00277063" w:rsidRPr="00EF6C09" w:rsidRDefault="00A72343" w:rsidP="005162FD">
      <w:pPr>
        <w:pStyle w:val="InformationBoxPACKT"/>
        <w:rPr>
          <w:rFonts w:ascii="Calibri" w:hAnsi="Calibri" w:cs="Calibri"/>
        </w:rPr>
      </w:pPr>
      <w:r>
        <w:rPr>
          <w:rFonts w:ascii="Calibri" w:hAnsi="Calibri" w:cs="Calibri"/>
        </w:rPr>
        <w:t xml:space="preserve">Computations on a scale described in this section </w:t>
      </w:r>
      <w:r w:rsidR="00CE4D6C">
        <w:rPr>
          <w:rFonts w:ascii="Calibri" w:hAnsi="Calibri" w:cs="Calibri"/>
        </w:rPr>
        <w:t xml:space="preserve">routinely </w:t>
      </w:r>
      <w:r w:rsidR="00291237" w:rsidRPr="00EF6C09">
        <w:rPr>
          <w:rFonts w:ascii="Calibri" w:hAnsi="Calibri" w:cs="Calibri"/>
        </w:rPr>
        <w:t xml:space="preserve">exceed the time limit of 9h, imposed in </w:t>
      </w:r>
      <w:r w:rsidR="00D826FB" w:rsidRPr="00EF6C09">
        <w:rPr>
          <w:rFonts w:ascii="Calibri" w:hAnsi="Calibri" w:cs="Calibri"/>
        </w:rPr>
        <w:t>C</w:t>
      </w:r>
      <w:r w:rsidR="00291237" w:rsidRPr="00EF6C09">
        <w:rPr>
          <w:rFonts w:ascii="Calibri" w:hAnsi="Calibri" w:cs="Calibri"/>
        </w:rPr>
        <w:t>ode competitions</w:t>
      </w:r>
      <w:r w:rsidR="0039793D" w:rsidRPr="00EF6C09">
        <w:rPr>
          <w:rFonts w:ascii="Calibri" w:hAnsi="Calibri" w:cs="Calibri"/>
        </w:rPr>
        <w:t xml:space="preserve"> (</w:t>
      </w:r>
      <w:r w:rsidR="00291237" w:rsidRPr="00EF6C09">
        <w:rPr>
          <w:rStyle w:val="URLPACKT"/>
          <w:rFonts w:ascii="Calibri" w:hAnsi="Calibri" w:cs="Calibri"/>
        </w:rPr>
        <w:t>https://www.kaggle.com/docs/competitions</w:t>
      </w:r>
      <w:r w:rsidR="0039793D" w:rsidRPr="00EF6C09">
        <w:rPr>
          <w:rFonts w:ascii="Calibri" w:hAnsi="Calibri" w:cs="Calibri"/>
        </w:rPr>
        <w:t>).</w:t>
      </w:r>
      <w:r w:rsidR="00291237" w:rsidRPr="00EF6C09">
        <w:rPr>
          <w:rFonts w:ascii="Calibri" w:hAnsi="Calibri" w:cs="Calibri"/>
        </w:rPr>
        <w:t xml:space="preserve"> A typical workaround is to conduct a training first (</w:t>
      </w:r>
      <w:ins w:id="227" w:author="BANACHEWICZ, Konrad" w:date="2022-01-06T23:18:00Z">
        <w:r w:rsidR="00A125F6">
          <w:rPr>
            <w:rFonts w:ascii="Calibri" w:hAnsi="Calibri" w:cs="Calibri"/>
          </w:rPr>
          <w:t xml:space="preserve">e.g. </w:t>
        </w:r>
      </w:ins>
      <w:r w:rsidR="00291237" w:rsidRPr="00EF6C09">
        <w:rPr>
          <w:rFonts w:ascii="Calibri" w:hAnsi="Calibri" w:cs="Calibri"/>
        </w:rPr>
        <w:t xml:space="preserve">in </w:t>
      </w:r>
      <w:r w:rsidR="0011518C">
        <w:rPr>
          <w:rFonts w:ascii="Calibri" w:hAnsi="Calibri" w:cs="Calibri"/>
        </w:rPr>
        <w:t xml:space="preserve">Google </w:t>
      </w:r>
      <w:proofErr w:type="spellStart"/>
      <w:r w:rsidR="0011518C">
        <w:rPr>
          <w:rFonts w:ascii="Calibri" w:hAnsi="Calibri" w:cs="Calibri"/>
        </w:rPr>
        <w:t>Colab</w:t>
      </w:r>
      <w:proofErr w:type="spellEnd"/>
      <w:r w:rsidR="0011518C">
        <w:rPr>
          <w:rFonts w:ascii="Calibri" w:hAnsi="Calibri" w:cs="Calibri"/>
        </w:rPr>
        <w:t>,</w:t>
      </w:r>
      <w:r w:rsidR="00291237" w:rsidRPr="00EF6C09">
        <w:rPr>
          <w:rFonts w:ascii="Calibri" w:hAnsi="Calibri" w:cs="Calibri"/>
        </w:rPr>
        <w:t xml:space="preserve"> </w:t>
      </w:r>
      <w:r w:rsidR="003D36B0">
        <w:rPr>
          <w:rFonts w:ascii="Calibri" w:hAnsi="Calibri" w:cs="Calibri"/>
        </w:rPr>
        <w:t xml:space="preserve">GCP or </w:t>
      </w:r>
      <w:r w:rsidR="00291237" w:rsidRPr="00EF6C09">
        <w:rPr>
          <w:rFonts w:ascii="Calibri" w:hAnsi="Calibri" w:cs="Calibri"/>
        </w:rPr>
        <w:t>locally), and then upload the model weights to a second kernel (</w:t>
      </w:r>
      <w:r w:rsidR="0039793D" w:rsidRPr="00EF6C09">
        <w:rPr>
          <w:rFonts w:ascii="Calibri" w:hAnsi="Calibri" w:cs="Calibri"/>
        </w:rPr>
        <w:t>the "</w:t>
      </w:r>
      <w:r w:rsidR="00291237" w:rsidRPr="00EF6C09">
        <w:rPr>
          <w:rFonts w:ascii="Calibri" w:hAnsi="Calibri" w:cs="Calibri"/>
        </w:rPr>
        <w:t>inference kernel</w:t>
      </w:r>
      <w:r w:rsidR="0039793D" w:rsidRPr="00EF6C09">
        <w:rPr>
          <w:rFonts w:ascii="Calibri" w:hAnsi="Calibri" w:cs="Calibri"/>
        </w:rPr>
        <w:t>"</w:t>
      </w:r>
      <w:r w:rsidR="00291237" w:rsidRPr="00EF6C09">
        <w:rPr>
          <w:rFonts w:ascii="Calibri" w:hAnsi="Calibri" w:cs="Calibri"/>
        </w:rPr>
        <w:t xml:space="preserve">). </w:t>
      </w:r>
    </w:p>
    <w:p w:rsidR="00277063" w:rsidRDefault="00E60056" w:rsidP="00E60056">
      <w:pPr>
        <w:pStyle w:val="Titolo1"/>
        <w:rPr>
          <w:rFonts w:ascii="Calibri" w:hAnsi="Calibri" w:cs="Calibri"/>
        </w:rPr>
      </w:pPr>
      <w:r w:rsidRPr="00EF6C09">
        <w:rPr>
          <w:rFonts w:ascii="Calibri" w:hAnsi="Calibri" w:cs="Calibri"/>
        </w:rPr>
        <w:t>Summary</w:t>
      </w:r>
    </w:p>
    <w:p w:rsidR="00C9750B" w:rsidRDefault="00C9750B" w:rsidP="00C9750B">
      <w:pPr>
        <w:pStyle w:val="NormalPACKT"/>
        <w:rPr>
          <w:lang w:val="en-GB"/>
        </w:rPr>
      </w:pPr>
    </w:p>
    <w:p w:rsidR="0089019D" w:rsidRDefault="007768B9" w:rsidP="00C9750B">
      <w:pPr>
        <w:pStyle w:val="NormalPACKT"/>
        <w:rPr>
          <w:rFonts w:ascii="Calibri" w:hAnsi="Calibri" w:cs="Calibri"/>
          <w:sz w:val="24"/>
          <w:lang w:val="en-GB"/>
        </w:rPr>
      </w:pPr>
      <w:r>
        <w:rPr>
          <w:rFonts w:ascii="Calibri" w:hAnsi="Calibri" w:cs="Calibri"/>
          <w:sz w:val="24"/>
          <w:lang w:val="en-GB"/>
        </w:rPr>
        <w:t>In this chapter we gave an overview of the most important topics related to computer vision from a Kaggle competition angle.</w:t>
      </w:r>
      <w:r w:rsidR="00D95E3E">
        <w:rPr>
          <w:rFonts w:ascii="Calibri" w:hAnsi="Calibri" w:cs="Calibri"/>
          <w:sz w:val="24"/>
          <w:lang w:val="en-GB"/>
        </w:rPr>
        <w:t xml:space="preserve"> We introduced augmentations – and important </w:t>
      </w:r>
      <w:r w:rsidR="00CB44E6">
        <w:rPr>
          <w:rFonts w:ascii="Calibri" w:hAnsi="Calibri" w:cs="Calibri"/>
          <w:sz w:val="24"/>
          <w:lang w:val="en-GB"/>
        </w:rPr>
        <w:t xml:space="preserve">class of techniques used for extending the generalization capabilities of an </w:t>
      </w:r>
      <w:r w:rsidR="00D10419">
        <w:rPr>
          <w:rFonts w:ascii="Calibri" w:hAnsi="Calibri" w:cs="Calibri"/>
          <w:sz w:val="24"/>
          <w:lang w:val="en-GB"/>
        </w:rPr>
        <w:t>algorithm and</w:t>
      </w:r>
      <w:r w:rsidR="00CB44E6">
        <w:rPr>
          <w:rFonts w:ascii="Calibri" w:hAnsi="Calibri" w:cs="Calibri"/>
          <w:sz w:val="24"/>
          <w:lang w:val="en-GB"/>
        </w:rPr>
        <w:t xml:space="preserve"> followed by demonstrating </w:t>
      </w:r>
      <w:r w:rsidR="00272EA4">
        <w:rPr>
          <w:rFonts w:ascii="Calibri" w:hAnsi="Calibri" w:cs="Calibri"/>
          <w:sz w:val="24"/>
          <w:lang w:val="en-GB"/>
        </w:rPr>
        <w:t>end-to-end pipelines</w:t>
      </w:r>
      <w:r w:rsidR="00F04AD1">
        <w:rPr>
          <w:rFonts w:ascii="Calibri" w:hAnsi="Calibri" w:cs="Calibri"/>
          <w:sz w:val="24"/>
          <w:lang w:val="en-GB"/>
        </w:rPr>
        <w:t xml:space="preserve"> for three of the most frequent problems: image classification, object detection and semantic segmentation. </w:t>
      </w:r>
    </w:p>
    <w:p w:rsidR="006258F6" w:rsidRDefault="006258F6" w:rsidP="00C9750B">
      <w:pPr>
        <w:pStyle w:val="NormalPACKT"/>
        <w:rPr>
          <w:rFonts w:ascii="Calibri" w:hAnsi="Calibri" w:cs="Calibri"/>
          <w:sz w:val="24"/>
          <w:lang w:val="en-GB"/>
        </w:rPr>
      </w:pPr>
    </w:p>
    <w:p w:rsidR="00277063" w:rsidRPr="0089019D" w:rsidRDefault="00D10419" w:rsidP="00521E2E">
      <w:pPr>
        <w:pStyle w:val="NormalPACKT"/>
        <w:rPr>
          <w:rFonts w:ascii="Calibri" w:hAnsi="Calibri" w:cs="Calibri"/>
        </w:rPr>
      </w:pPr>
      <w:r>
        <w:rPr>
          <w:rFonts w:ascii="Calibri" w:hAnsi="Calibri" w:cs="Calibri"/>
          <w:sz w:val="24"/>
          <w:lang w:val="en-GB"/>
        </w:rPr>
        <w:t>In t</w:t>
      </w:r>
      <w:r w:rsidR="00440DE3">
        <w:rPr>
          <w:rFonts w:ascii="Calibri" w:hAnsi="Calibri" w:cs="Calibri"/>
          <w:sz w:val="24"/>
          <w:lang w:val="en-GB"/>
        </w:rPr>
        <w:t xml:space="preserve">he next chapter we switch our attention on </w:t>
      </w:r>
      <w:r w:rsidR="00321272">
        <w:rPr>
          <w:rFonts w:ascii="Calibri" w:hAnsi="Calibri" w:cs="Calibri"/>
          <w:sz w:val="24"/>
          <w:lang w:val="en-GB"/>
        </w:rPr>
        <w:t>na</w:t>
      </w:r>
      <w:r w:rsidR="00440DE3">
        <w:rPr>
          <w:rFonts w:ascii="Calibri" w:hAnsi="Calibri" w:cs="Calibri"/>
          <w:sz w:val="24"/>
          <w:lang w:val="en-GB"/>
        </w:rPr>
        <w:t xml:space="preserve">tural </w:t>
      </w:r>
      <w:r w:rsidR="00321272">
        <w:rPr>
          <w:rFonts w:ascii="Calibri" w:hAnsi="Calibri" w:cs="Calibri"/>
          <w:sz w:val="24"/>
          <w:lang w:val="en-GB"/>
        </w:rPr>
        <w:t xml:space="preserve">language processing (NLP) – another </w:t>
      </w:r>
      <w:r w:rsidR="00B74F3A">
        <w:rPr>
          <w:rFonts w:ascii="Calibri" w:hAnsi="Calibri" w:cs="Calibri"/>
          <w:sz w:val="24"/>
          <w:lang w:val="en-GB"/>
        </w:rPr>
        <w:t xml:space="preserve">extremely broad and popular </w:t>
      </w:r>
      <w:r w:rsidR="00B9506E">
        <w:rPr>
          <w:rFonts w:ascii="Calibri" w:hAnsi="Calibri" w:cs="Calibri"/>
          <w:sz w:val="24"/>
          <w:lang w:val="en-GB"/>
        </w:rPr>
        <w:t>category of problems.</w:t>
      </w:r>
      <w:r w:rsidR="006F5AF7">
        <w:rPr>
          <w:rFonts w:ascii="Calibri" w:hAnsi="Calibri" w:cs="Calibri"/>
          <w:sz w:val="24"/>
          <w:lang w:val="en-GB"/>
        </w:rPr>
        <w:t xml:space="preserve"> </w:t>
      </w:r>
    </w:p>
    <w:sectPr w:rsidR="00277063" w:rsidRPr="0089019D" w:rsidSect="001D6F5B">
      <w:pgSz w:w="12240" w:h="15840"/>
      <w:pgMar w:top="2347" w:right="2160" w:bottom="2707" w:left="2160" w:header="0" w:footer="0" w:gutter="0"/>
      <w:cols w:space="720"/>
      <w:formProt w:val="0"/>
      <w:titlePg/>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sig w:usb0="00000000" w:usb1="00000000" w:usb2="00000000" w:usb3="00000000" w:csb0="00000000" w:csb1="00000000"/>
  </w:font>
  <w:font w:name="Liberation Sans">
    <w:altName w:val="Arial"/>
    <w:charset w:val="00"/>
    <w:family w:val="roman"/>
    <w:pitch w:val="variable"/>
    <w:sig w:usb0="00000000" w:usb1="00000000" w:usb2="00000000" w:usb3="00000000" w:csb0="00000000" w:csb1="00000000"/>
  </w:font>
  <w:font w:name="Microsoft YaHei">
    <w:panose1 w:val="020B0503020204020204"/>
    <w:charset w:val="86"/>
    <w:family w:val="swiss"/>
    <w:pitch w:val="variable"/>
    <w:sig w:usb0="80000287" w:usb1="280F3C52"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onaco">
    <w:altName w:val="Courier New"/>
    <w:charset w:val="00"/>
    <w:family w:val="auto"/>
    <w:pitch w:val="variable"/>
    <w:sig w:usb0="A00002FF" w:usb1="500039F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游明朝">
    <w:panose1 w:val="00000000000000000000"/>
    <w:charset w:val="8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8F05006"/>
    <w:lvl w:ilvl="0">
      <w:start w:val="1"/>
      <w:numFmt w:val="decimal"/>
      <w:lvlText w:val="%1."/>
      <w:lvlJc w:val="left"/>
      <w:pPr>
        <w:tabs>
          <w:tab w:val="num" w:pos="1492"/>
        </w:tabs>
        <w:ind w:left="1492" w:hanging="360"/>
      </w:pPr>
    </w:lvl>
  </w:abstractNum>
  <w:abstractNum w:abstractNumId="1">
    <w:nsid w:val="FFFFFF7D"/>
    <w:multiLevelType w:val="singleLevel"/>
    <w:tmpl w:val="691E19C4"/>
    <w:lvl w:ilvl="0">
      <w:start w:val="1"/>
      <w:numFmt w:val="decimal"/>
      <w:lvlText w:val="%1."/>
      <w:lvlJc w:val="left"/>
      <w:pPr>
        <w:tabs>
          <w:tab w:val="num" w:pos="1209"/>
        </w:tabs>
        <w:ind w:left="1209" w:hanging="360"/>
      </w:pPr>
    </w:lvl>
  </w:abstractNum>
  <w:abstractNum w:abstractNumId="2">
    <w:nsid w:val="FFFFFF7E"/>
    <w:multiLevelType w:val="singleLevel"/>
    <w:tmpl w:val="4036C678"/>
    <w:lvl w:ilvl="0">
      <w:start w:val="1"/>
      <w:numFmt w:val="decimal"/>
      <w:lvlText w:val="%1."/>
      <w:lvlJc w:val="left"/>
      <w:pPr>
        <w:tabs>
          <w:tab w:val="num" w:pos="926"/>
        </w:tabs>
        <w:ind w:left="926" w:hanging="360"/>
      </w:pPr>
    </w:lvl>
  </w:abstractNum>
  <w:abstractNum w:abstractNumId="3">
    <w:nsid w:val="FFFFFF7F"/>
    <w:multiLevelType w:val="singleLevel"/>
    <w:tmpl w:val="FC7CE664"/>
    <w:lvl w:ilvl="0">
      <w:start w:val="1"/>
      <w:numFmt w:val="decimal"/>
      <w:lvlText w:val="%1."/>
      <w:lvlJc w:val="left"/>
      <w:pPr>
        <w:tabs>
          <w:tab w:val="num" w:pos="643"/>
        </w:tabs>
        <w:ind w:left="643" w:hanging="360"/>
      </w:pPr>
    </w:lvl>
  </w:abstractNum>
  <w:abstractNum w:abstractNumId="4">
    <w:nsid w:val="FFFFFF80"/>
    <w:multiLevelType w:val="singleLevel"/>
    <w:tmpl w:val="B5200E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38C727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B04A27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79E519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FE3E2118"/>
    <w:lvl w:ilvl="0">
      <w:start w:val="1"/>
      <w:numFmt w:val="decimal"/>
      <w:lvlText w:val="%1."/>
      <w:lvlJc w:val="left"/>
      <w:pPr>
        <w:tabs>
          <w:tab w:val="num" w:pos="360"/>
        </w:tabs>
        <w:ind w:left="360" w:hanging="360"/>
      </w:pPr>
    </w:lvl>
  </w:abstractNum>
  <w:abstractNum w:abstractNumId="9">
    <w:nsid w:val="FFFFFF89"/>
    <w:multiLevelType w:val="singleLevel"/>
    <w:tmpl w:val="809A300C"/>
    <w:lvl w:ilvl="0">
      <w:start w:val="1"/>
      <w:numFmt w:val="bullet"/>
      <w:lvlText w:val=""/>
      <w:lvlJc w:val="left"/>
      <w:pPr>
        <w:tabs>
          <w:tab w:val="num" w:pos="360"/>
        </w:tabs>
        <w:ind w:left="360" w:hanging="360"/>
      </w:pPr>
      <w:rPr>
        <w:rFonts w:ascii="Symbol" w:hAnsi="Symbol" w:hint="default"/>
      </w:rPr>
    </w:lvl>
  </w:abstractNum>
  <w:abstractNum w:abstractNumId="10">
    <w:nsid w:val="00626DE5"/>
    <w:multiLevelType w:val="multilevel"/>
    <w:tmpl w:val="7C86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2">
    <w:nsid w:val="0822305F"/>
    <w:multiLevelType w:val="multilevel"/>
    <w:tmpl w:val="D92287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11395964"/>
    <w:multiLevelType w:val="multilevel"/>
    <w:tmpl w:val="441C3358"/>
    <w:numStyleLink w:val="RomanNumberedBullet"/>
  </w:abstractNum>
  <w:abstractNum w:abstractNumId="14">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5">
    <w:nsid w:val="1AFB581F"/>
    <w:multiLevelType w:val="hybridMultilevel"/>
    <w:tmpl w:val="A634CCD8"/>
    <w:lvl w:ilvl="0" w:tplc="DA14DA76">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12243FD"/>
    <w:multiLevelType w:val="multilevel"/>
    <w:tmpl w:val="1912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30B289E"/>
    <w:multiLevelType w:val="multilevel"/>
    <w:tmpl w:val="BB9C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90141D6"/>
    <w:multiLevelType w:val="multilevel"/>
    <w:tmpl w:val="F1784F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1">
    <w:nsid w:val="34B01141"/>
    <w:multiLevelType w:val="multilevel"/>
    <w:tmpl w:val="D91A43F4"/>
    <w:numStyleLink w:val="NumberedBulletWithinBullet"/>
  </w:abstractNum>
  <w:abstractNum w:abstractNumId="22">
    <w:nsid w:val="3C7D538C"/>
    <w:multiLevelType w:val="multilevel"/>
    <w:tmpl w:val="B0C863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3F172524"/>
    <w:multiLevelType w:val="hybridMultilevel"/>
    <w:tmpl w:val="04187F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2B67369"/>
    <w:multiLevelType w:val="hybridMultilevel"/>
    <w:tmpl w:val="CA384A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nsid w:val="5AC03C7C"/>
    <w:multiLevelType w:val="multilevel"/>
    <w:tmpl w:val="3D6E2E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28">
    <w:nsid w:val="741C2E48"/>
    <w:multiLevelType w:val="hybridMultilevel"/>
    <w:tmpl w:val="9EB89454"/>
    <w:lvl w:ilvl="0" w:tplc="DA14DA76">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2"/>
  </w:num>
  <w:num w:numId="2">
    <w:abstractNumId w:val="22"/>
  </w:num>
  <w:num w:numId="3">
    <w:abstractNumId w:val="18"/>
  </w:num>
  <w:num w:numId="4">
    <w:abstractNumId w:val="26"/>
  </w:num>
  <w:num w:numId="5">
    <w:abstractNumId w:val="19"/>
  </w:num>
  <w:num w:numId="6">
    <w:abstractNumId w:val="29"/>
  </w:num>
  <w:num w:numId="7">
    <w:abstractNumId w:val="1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21"/>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num>
  <w:num w:numId="19">
    <w:abstractNumId w:val="25"/>
  </w:num>
  <w:num w:numId="20">
    <w:abstractNumId w:val="27"/>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16"/>
  </w:num>
  <w:num w:numId="26">
    <w:abstractNumId w:val="23"/>
  </w:num>
  <w:num w:numId="27">
    <w:abstractNumId w:val="24"/>
  </w:num>
  <w:num w:numId="28">
    <w:abstractNumId w:val="17"/>
  </w:num>
  <w:num w:numId="29">
    <w:abstractNumId w:val="10"/>
  </w:num>
  <w:num w:numId="30">
    <w:abstractNumId w:val="15"/>
  </w:num>
  <w:num w:numId="31">
    <w:abstractNumId w:val="8"/>
  </w:num>
  <w:num w:numId="32">
    <w:abstractNumId w:val="3"/>
  </w:num>
  <w:num w:numId="33">
    <w:abstractNumId w:val="2"/>
  </w:num>
  <w:num w:numId="34">
    <w:abstractNumId w:val="1"/>
  </w:num>
  <w:num w:numId="35">
    <w:abstractNumId w:val="0"/>
  </w:num>
  <w:num w:numId="36">
    <w:abstractNumId w:val="9"/>
  </w:num>
  <w:num w:numId="37">
    <w:abstractNumId w:val="7"/>
  </w:num>
  <w:num w:numId="38">
    <w:abstractNumId w:val="6"/>
  </w:num>
  <w:num w:numId="39">
    <w:abstractNumId w:val="5"/>
  </w:num>
  <w:num w:numId="4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NACHEWICZ, Konrad">
    <w15:presenceInfo w15:providerId="AD" w15:userId="S::kbanachewicz@eclassifiedsgroup.com::e2fb3f60-d9a1-4951-903d-a16ead603e52"/>
  </w15:person>
  <w15:person w15:author="Lucy Wan">
    <w15:presenceInfo w15:providerId="AD" w15:userId="S::lucyw@packt.com::db97003a-82a3-4112-ba8a-ea61a7d5a6c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8"/>
  <w:mirrorMargins/>
  <w:proofState w:spelling="clean" w:grammar="clean"/>
  <w:attachedTemplate r:id="rId1"/>
  <w:linkStyles/>
  <w:trackRevisions/>
  <w:defaultTabStop w:val="720"/>
  <w:hyphenationZone w:val="425"/>
  <w:characterSpacingControl w:val="doNotCompress"/>
  <w:savePreviewPicture/>
  <w:compat/>
  <w:rsids>
    <w:rsidRoot w:val="00277063"/>
    <w:rsid w:val="00000055"/>
    <w:rsid w:val="000007E9"/>
    <w:rsid w:val="0000300A"/>
    <w:rsid w:val="0000341D"/>
    <w:rsid w:val="00005C90"/>
    <w:rsid w:val="00006E00"/>
    <w:rsid w:val="00007DCA"/>
    <w:rsid w:val="00010307"/>
    <w:rsid w:val="00011AAA"/>
    <w:rsid w:val="00012AA7"/>
    <w:rsid w:val="0001424A"/>
    <w:rsid w:val="0001494C"/>
    <w:rsid w:val="00015AF4"/>
    <w:rsid w:val="00016BA7"/>
    <w:rsid w:val="0001787A"/>
    <w:rsid w:val="0002073D"/>
    <w:rsid w:val="00023584"/>
    <w:rsid w:val="00027D35"/>
    <w:rsid w:val="000305D2"/>
    <w:rsid w:val="0003113B"/>
    <w:rsid w:val="00032E6B"/>
    <w:rsid w:val="00033BB2"/>
    <w:rsid w:val="000353D8"/>
    <w:rsid w:val="00035999"/>
    <w:rsid w:val="00036655"/>
    <w:rsid w:val="00043C78"/>
    <w:rsid w:val="00044532"/>
    <w:rsid w:val="000454DE"/>
    <w:rsid w:val="000467CD"/>
    <w:rsid w:val="00046E1D"/>
    <w:rsid w:val="00047209"/>
    <w:rsid w:val="0004757B"/>
    <w:rsid w:val="000504D6"/>
    <w:rsid w:val="000507E6"/>
    <w:rsid w:val="00050A41"/>
    <w:rsid w:val="000513B8"/>
    <w:rsid w:val="00052ED4"/>
    <w:rsid w:val="00055A7D"/>
    <w:rsid w:val="00060595"/>
    <w:rsid w:val="00063FA6"/>
    <w:rsid w:val="00065D15"/>
    <w:rsid w:val="000679E0"/>
    <w:rsid w:val="00067B5F"/>
    <w:rsid w:val="00071805"/>
    <w:rsid w:val="00073E7B"/>
    <w:rsid w:val="000764E9"/>
    <w:rsid w:val="00080957"/>
    <w:rsid w:val="00083465"/>
    <w:rsid w:val="00083B2F"/>
    <w:rsid w:val="00085D7E"/>
    <w:rsid w:val="0008617B"/>
    <w:rsid w:val="00093981"/>
    <w:rsid w:val="0009486D"/>
    <w:rsid w:val="00097C49"/>
    <w:rsid w:val="00097E9A"/>
    <w:rsid w:val="000A0CB0"/>
    <w:rsid w:val="000A2B2B"/>
    <w:rsid w:val="000A57C0"/>
    <w:rsid w:val="000A5BE3"/>
    <w:rsid w:val="000A61E9"/>
    <w:rsid w:val="000A7518"/>
    <w:rsid w:val="000B18FA"/>
    <w:rsid w:val="000B2106"/>
    <w:rsid w:val="000B25A6"/>
    <w:rsid w:val="000B39FE"/>
    <w:rsid w:val="000B4915"/>
    <w:rsid w:val="000B7969"/>
    <w:rsid w:val="000C05D8"/>
    <w:rsid w:val="000C0999"/>
    <w:rsid w:val="000C107A"/>
    <w:rsid w:val="000C27E5"/>
    <w:rsid w:val="000C3646"/>
    <w:rsid w:val="000C3AB3"/>
    <w:rsid w:val="000C468B"/>
    <w:rsid w:val="000C5A05"/>
    <w:rsid w:val="000C5EA6"/>
    <w:rsid w:val="000C6E92"/>
    <w:rsid w:val="000C7907"/>
    <w:rsid w:val="000D0C91"/>
    <w:rsid w:val="000D6454"/>
    <w:rsid w:val="000E0874"/>
    <w:rsid w:val="000E1882"/>
    <w:rsid w:val="000E1DF7"/>
    <w:rsid w:val="000E23DF"/>
    <w:rsid w:val="000E3FA7"/>
    <w:rsid w:val="000E541A"/>
    <w:rsid w:val="000E64AB"/>
    <w:rsid w:val="000E6C96"/>
    <w:rsid w:val="000F331D"/>
    <w:rsid w:val="000F4877"/>
    <w:rsid w:val="000F5710"/>
    <w:rsid w:val="000F6217"/>
    <w:rsid w:val="000F6D96"/>
    <w:rsid w:val="000F7047"/>
    <w:rsid w:val="00101540"/>
    <w:rsid w:val="00101BDE"/>
    <w:rsid w:val="00102773"/>
    <w:rsid w:val="00103D8A"/>
    <w:rsid w:val="00105BAF"/>
    <w:rsid w:val="001077A5"/>
    <w:rsid w:val="00111622"/>
    <w:rsid w:val="0011518C"/>
    <w:rsid w:val="00115EA5"/>
    <w:rsid w:val="00116C8B"/>
    <w:rsid w:val="00117E25"/>
    <w:rsid w:val="00120964"/>
    <w:rsid w:val="00120BAB"/>
    <w:rsid w:val="00123089"/>
    <w:rsid w:val="001245BA"/>
    <w:rsid w:val="00134F53"/>
    <w:rsid w:val="001358AB"/>
    <w:rsid w:val="00135961"/>
    <w:rsid w:val="00136387"/>
    <w:rsid w:val="00140994"/>
    <w:rsid w:val="00141C8C"/>
    <w:rsid w:val="00142B00"/>
    <w:rsid w:val="00142F2D"/>
    <w:rsid w:val="00143FAD"/>
    <w:rsid w:val="00147188"/>
    <w:rsid w:val="00154281"/>
    <w:rsid w:val="00154707"/>
    <w:rsid w:val="00156467"/>
    <w:rsid w:val="00157880"/>
    <w:rsid w:val="00161992"/>
    <w:rsid w:val="00161B6D"/>
    <w:rsid w:val="00162B38"/>
    <w:rsid w:val="0016370A"/>
    <w:rsid w:val="00164D6A"/>
    <w:rsid w:val="001650AC"/>
    <w:rsid w:val="0016625D"/>
    <w:rsid w:val="001705D7"/>
    <w:rsid w:val="00170F0F"/>
    <w:rsid w:val="00172ADE"/>
    <w:rsid w:val="00172F2F"/>
    <w:rsid w:val="00173680"/>
    <w:rsid w:val="001740C1"/>
    <w:rsid w:val="00175C09"/>
    <w:rsid w:val="00177146"/>
    <w:rsid w:val="0017749F"/>
    <w:rsid w:val="001818C0"/>
    <w:rsid w:val="00182325"/>
    <w:rsid w:val="001826DD"/>
    <w:rsid w:val="001845D7"/>
    <w:rsid w:val="00186F46"/>
    <w:rsid w:val="00187777"/>
    <w:rsid w:val="00187800"/>
    <w:rsid w:val="001917F0"/>
    <w:rsid w:val="00191DE0"/>
    <w:rsid w:val="00194DF4"/>
    <w:rsid w:val="00196028"/>
    <w:rsid w:val="00197057"/>
    <w:rsid w:val="001A33A5"/>
    <w:rsid w:val="001A451F"/>
    <w:rsid w:val="001A54F4"/>
    <w:rsid w:val="001A7BA7"/>
    <w:rsid w:val="001A7C0C"/>
    <w:rsid w:val="001B1443"/>
    <w:rsid w:val="001B23CF"/>
    <w:rsid w:val="001B3642"/>
    <w:rsid w:val="001B4C4C"/>
    <w:rsid w:val="001B608A"/>
    <w:rsid w:val="001C0610"/>
    <w:rsid w:val="001C0B82"/>
    <w:rsid w:val="001C1017"/>
    <w:rsid w:val="001C34E1"/>
    <w:rsid w:val="001C4312"/>
    <w:rsid w:val="001C508A"/>
    <w:rsid w:val="001C564C"/>
    <w:rsid w:val="001C66B3"/>
    <w:rsid w:val="001D10F1"/>
    <w:rsid w:val="001D198D"/>
    <w:rsid w:val="001D1C45"/>
    <w:rsid w:val="001D2BBB"/>
    <w:rsid w:val="001D6E9A"/>
    <w:rsid w:val="001D6F5B"/>
    <w:rsid w:val="001D77A7"/>
    <w:rsid w:val="001E0AC1"/>
    <w:rsid w:val="001E3BAE"/>
    <w:rsid w:val="001E45E9"/>
    <w:rsid w:val="001F105A"/>
    <w:rsid w:val="001F1129"/>
    <w:rsid w:val="001F11C9"/>
    <w:rsid w:val="001F14C6"/>
    <w:rsid w:val="001F42E1"/>
    <w:rsid w:val="001F4705"/>
    <w:rsid w:val="001F56BD"/>
    <w:rsid w:val="001F578A"/>
    <w:rsid w:val="001F58D7"/>
    <w:rsid w:val="001F6CC3"/>
    <w:rsid w:val="00202196"/>
    <w:rsid w:val="00203030"/>
    <w:rsid w:val="00207374"/>
    <w:rsid w:val="0021025F"/>
    <w:rsid w:val="00213F7E"/>
    <w:rsid w:val="00215F31"/>
    <w:rsid w:val="00216452"/>
    <w:rsid w:val="00216708"/>
    <w:rsid w:val="00217346"/>
    <w:rsid w:val="00217A52"/>
    <w:rsid w:val="00217E17"/>
    <w:rsid w:val="00222A27"/>
    <w:rsid w:val="00222D08"/>
    <w:rsid w:val="00225493"/>
    <w:rsid w:val="00225A30"/>
    <w:rsid w:val="00226E44"/>
    <w:rsid w:val="002276F2"/>
    <w:rsid w:val="00227BA0"/>
    <w:rsid w:val="002320B5"/>
    <w:rsid w:val="00232C84"/>
    <w:rsid w:val="002340EE"/>
    <w:rsid w:val="002349BC"/>
    <w:rsid w:val="0023546A"/>
    <w:rsid w:val="002361DF"/>
    <w:rsid w:val="00237833"/>
    <w:rsid w:val="002417AF"/>
    <w:rsid w:val="00241F94"/>
    <w:rsid w:val="002429EA"/>
    <w:rsid w:val="002448FA"/>
    <w:rsid w:val="00244B35"/>
    <w:rsid w:val="00244B8B"/>
    <w:rsid w:val="00246FCD"/>
    <w:rsid w:val="00247859"/>
    <w:rsid w:val="00252A70"/>
    <w:rsid w:val="00255654"/>
    <w:rsid w:val="00256572"/>
    <w:rsid w:val="00257A83"/>
    <w:rsid w:val="00257FE3"/>
    <w:rsid w:val="002612BE"/>
    <w:rsid w:val="00262FFC"/>
    <w:rsid w:val="00263137"/>
    <w:rsid w:val="002635B3"/>
    <w:rsid w:val="0026433E"/>
    <w:rsid w:val="00264874"/>
    <w:rsid w:val="002654E4"/>
    <w:rsid w:val="002666A0"/>
    <w:rsid w:val="00270D26"/>
    <w:rsid w:val="00272E77"/>
    <w:rsid w:val="00272EA4"/>
    <w:rsid w:val="0027380C"/>
    <w:rsid w:val="0027605D"/>
    <w:rsid w:val="00277063"/>
    <w:rsid w:val="00277E8E"/>
    <w:rsid w:val="00281E3B"/>
    <w:rsid w:val="002830B5"/>
    <w:rsid w:val="00283966"/>
    <w:rsid w:val="002860A1"/>
    <w:rsid w:val="00286972"/>
    <w:rsid w:val="00287A4D"/>
    <w:rsid w:val="00291237"/>
    <w:rsid w:val="00291437"/>
    <w:rsid w:val="00291E5A"/>
    <w:rsid w:val="002956C4"/>
    <w:rsid w:val="00295703"/>
    <w:rsid w:val="002959CD"/>
    <w:rsid w:val="002A0B51"/>
    <w:rsid w:val="002A27DA"/>
    <w:rsid w:val="002A2A63"/>
    <w:rsid w:val="002A4809"/>
    <w:rsid w:val="002A4864"/>
    <w:rsid w:val="002A4879"/>
    <w:rsid w:val="002A4EAF"/>
    <w:rsid w:val="002A650F"/>
    <w:rsid w:val="002B0CF0"/>
    <w:rsid w:val="002B2DC9"/>
    <w:rsid w:val="002B5F78"/>
    <w:rsid w:val="002C0F60"/>
    <w:rsid w:val="002C1ABB"/>
    <w:rsid w:val="002C6A2B"/>
    <w:rsid w:val="002C72A7"/>
    <w:rsid w:val="002C7942"/>
    <w:rsid w:val="002C7C8A"/>
    <w:rsid w:val="002D2CAD"/>
    <w:rsid w:val="002D328B"/>
    <w:rsid w:val="002D3DED"/>
    <w:rsid w:val="002D6EAF"/>
    <w:rsid w:val="002E15D6"/>
    <w:rsid w:val="002E2AA5"/>
    <w:rsid w:val="002E7494"/>
    <w:rsid w:val="002F09AA"/>
    <w:rsid w:val="002F1334"/>
    <w:rsid w:val="002F5892"/>
    <w:rsid w:val="002F6331"/>
    <w:rsid w:val="00300363"/>
    <w:rsid w:val="00303721"/>
    <w:rsid w:val="003037BC"/>
    <w:rsid w:val="00303AC1"/>
    <w:rsid w:val="0031151A"/>
    <w:rsid w:val="003121F9"/>
    <w:rsid w:val="00313432"/>
    <w:rsid w:val="0031596E"/>
    <w:rsid w:val="0032065D"/>
    <w:rsid w:val="00320C8E"/>
    <w:rsid w:val="003210E4"/>
    <w:rsid w:val="00321272"/>
    <w:rsid w:val="00321E26"/>
    <w:rsid w:val="0032507B"/>
    <w:rsid w:val="00325F56"/>
    <w:rsid w:val="00327FD3"/>
    <w:rsid w:val="00330018"/>
    <w:rsid w:val="00334574"/>
    <w:rsid w:val="0033710F"/>
    <w:rsid w:val="00344396"/>
    <w:rsid w:val="00344410"/>
    <w:rsid w:val="003449EB"/>
    <w:rsid w:val="00344C98"/>
    <w:rsid w:val="00346747"/>
    <w:rsid w:val="00347474"/>
    <w:rsid w:val="00347671"/>
    <w:rsid w:val="00352912"/>
    <w:rsid w:val="00353A39"/>
    <w:rsid w:val="003563A1"/>
    <w:rsid w:val="003608DE"/>
    <w:rsid w:val="0036111A"/>
    <w:rsid w:val="00362BC7"/>
    <w:rsid w:val="00363809"/>
    <w:rsid w:val="00363FF2"/>
    <w:rsid w:val="00365539"/>
    <w:rsid w:val="00365C26"/>
    <w:rsid w:val="00366D07"/>
    <w:rsid w:val="00367F35"/>
    <w:rsid w:val="00367F64"/>
    <w:rsid w:val="003710D3"/>
    <w:rsid w:val="00373A17"/>
    <w:rsid w:val="003756FA"/>
    <w:rsid w:val="00375D40"/>
    <w:rsid w:val="003833AF"/>
    <w:rsid w:val="003840D0"/>
    <w:rsid w:val="00385997"/>
    <w:rsid w:val="00387754"/>
    <w:rsid w:val="00391060"/>
    <w:rsid w:val="00391625"/>
    <w:rsid w:val="003916E1"/>
    <w:rsid w:val="003924F9"/>
    <w:rsid w:val="00393284"/>
    <w:rsid w:val="00393A33"/>
    <w:rsid w:val="003950F3"/>
    <w:rsid w:val="003953EE"/>
    <w:rsid w:val="00395916"/>
    <w:rsid w:val="00395F24"/>
    <w:rsid w:val="003971A0"/>
    <w:rsid w:val="0039793D"/>
    <w:rsid w:val="003A1EC7"/>
    <w:rsid w:val="003A3CCD"/>
    <w:rsid w:val="003A48F9"/>
    <w:rsid w:val="003A50C5"/>
    <w:rsid w:val="003B141A"/>
    <w:rsid w:val="003B24C7"/>
    <w:rsid w:val="003B3A46"/>
    <w:rsid w:val="003B5B6A"/>
    <w:rsid w:val="003B671F"/>
    <w:rsid w:val="003B77D4"/>
    <w:rsid w:val="003C05B4"/>
    <w:rsid w:val="003C1863"/>
    <w:rsid w:val="003C398A"/>
    <w:rsid w:val="003C3A1A"/>
    <w:rsid w:val="003C3BB8"/>
    <w:rsid w:val="003C3C12"/>
    <w:rsid w:val="003C4532"/>
    <w:rsid w:val="003C586B"/>
    <w:rsid w:val="003C5C89"/>
    <w:rsid w:val="003C6255"/>
    <w:rsid w:val="003C64D0"/>
    <w:rsid w:val="003C6F59"/>
    <w:rsid w:val="003D0DF5"/>
    <w:rsid w:val="003D22F9"/>
    <w:rsid w:val="003D36B0"/>
    <w:rsid w:val="003D6983"/>
    <w:rsid w:val="003D724A"/>
    <w:rsid w:val="003E03CD"/>
    <w:rsid w:val="003E4200"/>
    <w:rsid w:val="003E49A5"/>
    <w:rsid w:val="003E59A4"/>
    <w:rsid w:val="003E5B8E"/>
    <w:rsid w:val="003E759C"/>
    <w:rsid w:val="003F0261"/>
    <w:rsid w:val="003F1AE3"/>
    <w:rsid w:val="003F1C20"/>
    <w:rsid w:val="003F1C2C"/>
    <w:rsid w:val="003F2007"/>
    <w:rsid w:val="003F3538"/>
    <w:rsid w:val="003F7708"/>
    <w:rsid w:val="00401518"/>
    <w:rsid w:val="0040548D"/>
    <w:rsid w:val="00406AC1"/>
    <w:rsid w:val="00407621"/>
    <w:rsid w:val="00410477"/>
    <w:rsid w:val="00410D8B"/>
    <w:rsid w:val="00410F3E"/>
    <w:rsid w:val="00411708"/>
    <w:rsid w:val="00426787"/>
    <w:rsid w:val="004267B7"/>
    <w:rsid w:val="00432343"/>
    <w:rsid w:val="00433975"/>
    <w:rsid w:val="004349F0"/>
    <w:rsid w:val="00440DE3"/>
    <w:rsid w:val="004413AA"/>
    <w:rsid w:val="00442F78"/>
    <w:rsid w:val="00443514"/>
    <w:rsid w:val="00443AB4"/>
    <w:rsid w:val="00443EA3"/>
    <w:rsid w:val="00446AA1"/>
    <w:rsid w:val="004502FB"/>
    <w:rsid w:val="0045126E"/>
    <w:rsid w:val="0045716E"/>
    <w:rsid w:val="0045747B"/>
    <w:rsid w:val="004603E4"/>
    <w:rsid w:val="0046071C"/>
    <w:rsid w:val="00462822"/>
    <w:rsid w:val="0046332C"/>
    <w:rsid w:val="00463937"/>
    <w:rsid w:val="00466629"/>
    <w:rsid w:val="0047031F"/>
    <w:rsid w:val="00471336"/>
    <w:rsid w:val="00471A9F"/>
    <w:rsid w:val="004735E5"/>
    <w:rsid w:val="00473B14"/>
    <w:rsid w:val="00474BBE"/>
    <w:rsid w:val="00475734"/>
    <w:rsid w:val="0047603D"/>
    <w:rsid w:val="00487244"/>
    <w:rsid w:val="00492024"/>
    <w:rsid w:val="0049246A"/>
    <w:rsid w:val="004928DA"/>
    <w:rsid w:val="004938B5"/>
    <w:rsid w:val="004940E9"/>
    <w:rsid w:val="00494D03"/>
    <w:rsid w:val="00494D7D"/>
    <w:rsid w:val="004A3485"/>
    <w:rsid w:val="004A3520"/>
    <w:rsid w:val="004A45D4"/>
    <w:rsid w:val="004A513B"/>
    <w:rsid w:val="004A7263"/>
    <w:rsid w:val="004A77AA"/>
    <w:rsid w:val="004A7BBD"/>
    <w:rsid w:val="004B0C2F"/>
    <w:rsid w:val="004B0E8E"/>
    <w:rsid w:val="004B3516"/>
    <w:rsid w:val="004B7745"/>
    <w:rsid w:val="004C6CF5"/>
    <w:rsid w:val="004D022C"/>
    <w:rsid w:val="004D37F9"/>
    <w:rsid w:val="004D5623"/>
    <w:rsid w:val="004E3CEE"/>
    <w:rsid w:val="004E5B4F"/>
    <w:rsid w:val="004E7163"/>
    <w:rsid w:val="004F1366"/>
    <w:rsid w:val="004F18F6"/>
    <w:rsid w:val="004F1DDA"/>
    <w:rsid w:val="004F30EE"/>
    <w:rsid w:val="004F34B8"/>
    <w:rsid w:val="004F404E"/>
    <w:rsid w:val="004F4694"/>
    <w:rsid w:val="004F62D2"/>
    <w:rsid w:val="00500CDA"/>
    <w:rsid w:val="00501F72"/>
    <w:rsid w:val="0050282A"/>
    <w:rsid w:val="00505839"/>
    <w:rsid w:val="005066EF"/>
    <w:rsid w:val="00507F13"/>
    <w:rsid w:val="00511185"/>
    <w:rsid w:val="00512F07"/>
    <w:rsid w:val="00513735"/>
    <w:rsid w:val="005162FD"/>
    <w:rsid w:val="005210AB"/>
    <w:rsid w:val="00521E2E"/>
    <w:rsid w:val="00523C6C"/>
    <w:rsid w:val="00524AAA"/>
    <w:rsid w:val="00525EAF"/>
    <w:rsid w:val="0052616E"/>
    <w:rsid w:val="0053108B"/>
    <w:rsid w:val="00533CAB"/>
    <w:rsid w:val="00533CDD"/>
    <w:rsid w:val="00534754"/>
    <w:rsid w:val="00535C06"/>
    <w:rsid w:val="00543986"/>
    <w:rsid w:val="00547A96"/>
    <w:rsid w:val="005515E5"/>
    <w:rsid w:val="00551CE2"/>
    <w:rsid w:val="00555197"/>
    <w:rsid w:val="00555721"/>
    <w:rsid w:val="00556F08"/>
    <w:rsid w:val="00563629"/>
    <w:rsid w:val="00565A94"/>
    <w:rsid w:val="005666DC"/>
    <w:rsid w:val="00566BAF"/>
    <w:rsid w:val="00567E15"/>
    <w:rsid w:val="00570E42"/>
    <w:rsid w:val="00572027"/>
    <w:rsid w:val="0057245E"/>
    <w:rsid w:val="00575677"/>
    <w:rsid w:val="00576425"/>
    <w:rsid w:val="00580290"/>
    <w:rsid w:val="00581C68"/>
    <w:rsid w:val="00581EF4"/>
    <w:rsid w:val="005858AB"/>
    <w:rsid w:val="00585CF5"/>
    <w:rsid w:val="00585DA1"/>
    <w:rsid w:val="00591D12"/>
    <w:rsid w:val="005923CC"/>
    <w:rsid w:val="00593C77"/>
    <w:rsid w:val="005942E3"/>
    <w:rsid w:val="00594E99"/>
    <w:rsid w:val="00594F3D"/>
    <w:rsid w:val="00597535"/>
    <w:rsid w:val="005A052F"/>
    <w:rsid w:val="005A2172"/>
    <w:rsid w:val="005A3369"/>
    <w:rsid w:val="005A4607"/>
    <w:rsid w:val="005A64C1"/>
    <w:rsid w:val="005A67EE"/>
    <w:rsid w:val="005B041F"/>
    <w:rsid w:val="005B069D"/>
    <w:rsid w:val="005B72E9"/>
    <w:rsid w:val="005C035B"/>
    <w:rsid w:val="005C202F"/>
    <w:rsid w:val="005C378A"/>
    <w:rsid w:val="005C3BD9"/>
    <w:rsid w:val="005C43D6"/>
    <w:rsid w:val="005C442E"/>
    <w:rsid w:val="005C57A1"/>
    <w:rsid w:val="005C600D"/>
    <w:rsid w:val="005C715B"/>
    <w:rsid w:val="005C7454"/>
    <w:rsid w:val="005C7B7E"/>
    <w:rsid w:val="005D07E4"/>
    <w:rsid w:val="005D1CD0"/>
    <w:rsid w:val="005D2D27"/>
    <w:rsid w:val="005D2DDF"/>
    <w:rsid w:val="005D3C0A"/>
    <w:rsid w:val="005D76B5"/>
    <w:rsid w:val="005E009B"/>
    <w:rsid w:val="005E12D2"/>
    <w:rsid w:val="005E2C32"/>
    <w:rsid w:val="005E326C"/>
    <w:rsid w:val="005E4615"/>
    <w:rsid w:val="005E6478"/>
    <w:rsid w:val="005E6EEE"/>
    <w:rsid w:val="005E7F33"/>
    <w:rsid w:val="005F0B71"/>
    <w:rsid w:val="005F1B8A"/>
    <w:rsid w:val="005F242A"/>
    <w:rsid w:val="005F24FC"/>
    <w:rsid w:val="005F3170"/>
    <w:rsid w:val="005F3886"/>
    <w:rsid w:val="005F47FF"/>
    <w:rsid w:val="006003A1"/>
    <w:rsid w:val="006008E3"/>
    <w:rsid w:val="00602E24"/>
    <w:rsid w:val="00603968"/>
    <w:rsid w:val="00603D39"/>
    <w:rsid w:val="00605D92"/>
    <w:rsid w:val="00606CFC"/>
    <w:rsid w:val="0061773A"/>
    <w:rsid w:val="00617B9D"/>
    <w:rsid w:val="00622C2B"/>
    <w:rsid w:val="00624247"/>
    <w:rsid w:val="00625030"/>
    <w:rsid w:val="006258F6"/>
    <w:rsid w:val="00625D9D"/>
    <w:rsid w:val="00626533"/>
    <w:rsid w:val="00630536"/>
    <w:rsid w:val="0063061A"/>
    <w:rsid w:val="006354F8"/>
    <w:rsid w:val="00636A1C"/>
    <w:rsid w:val="00640E80"/>
    <w:rsid w:val="0064534F"/>
    <w:rsid w:val="006463D7"/>
    <w:rsid w:val="00647713"/>
    <w:rsid w:val="00647DD3"/>
    <w:rsid w:val="00650D2E"/>
    <w:rsid w:val="0065537A"/>
    <w:rsid w:val="006556FD"/>
    <w:rsid w:val="00657EB0"/>
    <w:rsid w:val="00661435"/>
    <w:rsid w:val="006628A5"/>
    <w:rsid w:val="00663544"/>
    <w:rsid w:val="00665BFD"/>
    <w:rsid w:val="00665DE5"/>
    <w:rsid w:val="00667F5F"/>
    <w:rsid w:val="0067253B"/>
    <w:rsid w:val="00672BD2"/>
    <w:rsid w:val="00673F5B"/>
    <w:rsid w:val="00675BF5"/>
    <w:rsid w:val="00676364"/>
    <w:rsid w:val="00680590"/>
    <w:rsid w:val="00683E77"/>
    <w:rsid w:val="0068516F"/>
    <w:rsid w:val="00685C01"/>
    <w:rsid w:val="006861F8"/>
    <w:rsid w:val="0068778A"/>
    <w:rsid w:val="00687FAF"/>
    <w:rsid w:val="006902C1"/>
    <w:rsid w:val="00690587"/>
    <w:rsid w:val="00691BE9"/>
    <w:rsid w:val="0069256E"/>
    <w:rsid w:val="00692E32"/>
    <w:rsid w:val="0069369A"/>
    <w:rsid w:val="00694E2D"/>
    <w:rsid w:val="006A0E42"/>
    <w:rsid w:val="006A326D"/>
    <w:rsid w:val="006A6642"/>
    <w:rsid w:val="006B3C11"/>
    <w:rsid w:val="006B4D7B"/>
    <w:rsid w:val="006B7205"/>
    <w:rsid w:val="006C0282"/>
    <w:rsid w:val="006C0B5C"/>
    <w:rsid w:val="006C1DAC"/>
    <w:rsid w:val="006C3134"/>
    <w:rsid w:val="006C4A2A"/>
    <w:rsid w:val="006C4DF5"/>
    <w:rsid w:val="006D0179"/>
    <w:rsid w:val="006D0BA7"/>
    <w:rsid w:val="006D0C73"/>
    <w:rsid w:val="006D13EC"/>
    <w:rsid w:val="006D1ECD"/>
    <w:rsid w:val="006D2128"/>
    <w:rsid w:val="006D2D28"/>
    <w:rsid w:val="006D4AC5"/>
    <w:rsid w:val="006D5770"/>
    <w:rsid w:val="006D5998"/>
    <w:rsid w:val="006D61F8"/>
    <w:rsid w:val="006D7C6C"/>
    <w:rsid w:val="006E01B0"/>
    <w:rsid w:val="006E3C8E"/>
    <w:rsid w:val="006E5FF5"/>
    <w:rsid w:val="006F1F32"/>
    <w:rsid w:val="006F3B21"/>
    <w:rsid w:val="006F3F0D"/>
    <w:rsid w:val="006F5284"/>
    <w:rsid w:val="006F542D"/>
    <w:rsid w:val="006F5AF7"/>
    <w:rsid w:val="006F5CB8"/>
    <w:rsid w:val="006F6E61"/>
    <w:rsid w:val="006F75E6"/>
    <w:rsid w:val="006F7B42"/>
    <w:rsid w:val="006F7D56"/>
    <w:rsid w:val="00700B1B"/>
    <w:rsid w:val="00701ADB"/>
    <w:rsid w:val="00701E45"/>
    <w:rsid w:val="00701F56"/>
    <w:rsid w:val="007025E3"/>
    <w:rsid w:val="00705DDA"/>
    <w:rsid w:val="00707076"/>
    <w:rsid w:val="00707301"/>
    <w:rsid w:val="00710ADF"/>
    <w:rsid w:val="007150E5"/>
    <w:rsid w:val="00716694"/>
    <w:rsid w:val="00721C48"/>
    <w:rsid w:val="00721E92"/>
    <w:rsid w:val="007267F1"/>
    <w:rsid w:val="00726A80"/>
    <w:rsid w:val="00727235"/>
    <w:rsid w:val="00734AAE"/>
    <w:rsid w:val="00736040"/>
    <w:rsid w:val="0073758B"/>
    <w:rsid w:val="00740551"/>
    <w:rsid w:val="00740F0A"/>
    <w:rsid w:val="007413F3"/>
    <w:rsid w:val="007427F0"/>
    <w:rsid w:val="00742880"/>
    <w:rsid w:val="007437E4"/>
    <w:rsid w:val="00744049"/>
    <w:rsid w:val="00745CB7"/>
    <w:rsid w:val="00745F88"/>
    <w:rsid w:val="00745FCD"/>
    <w:rsid w:val="007475D7"/>
    <w:rsid w:val="007506A3"/>
    <w:rsid w:val="00755F1E"/>
    <w:rsid w:val="0075607A"/>
    <w:rsid w:val="007560A4"/>
    <w:rsid w:val="007606E2"/>
    <w:rsid w:val="00761577"/>
    <w:rsid w:val="00761BCF"/>
    <w:rsid w:val="00762918"/>
    <w:rsid w:val="0076369E"/>
    <w:rsid w:val="00770AED"/>
    <w:rsid w:val="00774FF7"/>
    <w:rsid w:val="007762E0"/>
    <w:rsid w:val="007768B9"/>
    <w:rsid w:val="00776EA8"/>
    <w:rsid w:val="00777546"/>
    <w:rsid w:val="00777F05"/>
    <w:rsid w:val="0078121F"/>
    <w:rsid w:val="00781B01"/>
    <w:rsid w:val="00782204"/>
    <w:rsid w:val="00782D1F"/>
    <w:rsid w:val="00783FB3"/>
    <w:rsid w:val="00784A23"/>
    <w:rsid w:val="00785707"/>
    <w:rsid w:val="00786435"/>
    <w:rsid w:val="007865DF"/>
    <w:rsid w:val="00787C3F"/>
    <w:rsid w:val="00790A2D"/>
    <w:rsid w:val="00790FE9"/>
    <w:rsid w:val="00791940"/>
    <w:rsid w:val="00791C1A"/>
    <w:rsid w:val="007922F4"/>
    <w:rsid w:val="00793616"/>
    <w:rsid w:val="00793E62"/>
    <w:rsid w:val="007945F5"/>
    <w:rsid w:val="00795BDA"/>
    <w:rsid w:val="00796873"/>
    <w:rsid w:val="007A0050"/>
    <w:rsid w:val="007A10B7"/>
    <w:rsid w:val="007A1CE2"/>
    <w:rsid w:val="007A3C8F"/>
    <w:rsid w:val="007A3D85"/>
    <w:rsid w:val="007A7B4D"/>
    <w:rsid w:val="007B0D0A"/>
    <w:rsid w:val="007B2426"/>
    <w:rsid w:val="007B2E5F"/>
    <w:rsid w:val="007B4B7B"/>
    <w:rsid w:val="007B641E"/>
    <w:rsid w:val="007C1E00"/>
    <w:rsid w:val="007C2AE6"/>
    <w:rsid w:val="007C63E5"/>
    <w:rsid w:val="007D12BA"/>
    <w:rsid w:val="007D2A54"/>
    <w:rsid w:val="007D6A10"/>
    <w:rsid w:val="007D6FD0"/>
    <w:rsid w:val="007D708A"/>
    <w:rsid w:val="007E0AB3"/>
    <w:rsid w:val="007E1DB0"/>
    <w:rsid w:val="007E3174"/>
    <w:rsid w:val="007E31C2"/>
    <w:rsid w:val="007E4A1B"/>
    <w:rsid w:val="007E539E"/>
    <w:rsid w:val="007E6CA8"/>
    <w:rsid w:val="007E743C"/>
    <w:rsid w:val="007E7CAD"/>
    <w:rsid w:val="007F028A"/>
    <w:rsid w:val="007F617D"/>
    <w:rsid w:val="007F795E"/>
    <w:rsid w:val="007F7E02"/>
    <w:rsid w:val="0080112C"/>
    <w:rsid w:val="00801E81"/>
    <w:rsid w:val="00802C2D"/>
    <w:rsid w:val="00803237"/>
    <w:rsid w:val="00804F12"/>
    <w:rsid w:val="00805968"/>
    <w:rsid w:val="00805DD7"/>
    <w:rsid w:val="008102E4"/>
    <w:rsid w:val="0081065F"/>
    <w:rsid w:val="00811080"/>
    <w:rsid w:val="008152B1"/>
    <w:rsid w:val="008156A4"/>
    <w:rsid w:val="008173CD"/>
    <w:rsid w:val="00817757"/>
    <w:rsid w:val="00817868"/>
    <w:rsid w:val="008213D6"/>
    <w:rsid w:val="00823606"/>
    <w:rsid w:val="00824B08"/>
    <w:rsid w:val="00825538"/>
    <w:rsid w:val="008304FD"/>
    <w:rsid w:val="00832820"/>
    <w:rsid w:val="00832918"/>
    <w:rsid w:val="00832AB2"/>
    <w:rsid w:val="00833045"/>
    <w:rsid w:val="0083392E"/>
    <w:rsid w:val="00833B2A"/>
    <w:rsid w:val="00833D77"/>
    <w:rsid w:val="008351A3"/>
    <w:rsid w:val="00835E23"/>
    <w:rsid w:val="00836CEB"/>
    <w:rsid w:val="00840839"/>
    <w:rsid w:val="00841433"/>
    <w:rsid w:val="00842522"/>
    <w:rsid w:val="00842CFC"/>
    <w:rsid w:val="00846379"/>
    <w:rsid w:val="0084658C"/>
    <w:rsid w:val="00846C10"/>
    <w:rsid w:val="008475E0"/>
    <w:rsid w:val="008476C1"/>
    <w:rsid w:val="00850E0D"/>
    <w:rsid w:val="008532CF"/>
    <w:rsid w:val="00853A3B"/>
    <w:rsid w:val="00860CB0"/>
    <w:rsid w:val="00861B0C"/>
    <w:rsid w:val="00862209"/>
    <w:rsid w:val="00862BE9"/>
    <w:rsid w:val="00864047"/>
    <w:rsid w:val="008651A5"/>
    <w:rsid w:val="00870E41"/>
    <w:rsid w:val="00871389"/>
    <w:rsid w:val="008716F7"/>
    <w:rsid w:val="00872878"/>
    <w:rsid w:val="00873C90"/>
    <w:rsid w:val="0087529F"/>
    <w:rsid w:val="0087654C"/>
    <w:rsid w:val="00880627"/>
    <w:rsid w:val="00882697"/>
    <w:rsid w:val="00882AC1"/>
    <w:rsid w:val="00883087"/>
    <w:rsid w:val="008839BF"/>
    <w:rsid w:val="00885EF6"/>
    <w:rsid w:val="00886CD6"/>
    <w:rsid w:val="0089019D"/>
    <w:rsid w:val="0089073B"/>
    <w:rsid w:val="00892287"/>
    <w:rsid w:val="008933F5"/>
    <w:rsid w:val="00894515"/>
    <w:rsid w:val="008947AA"/>
    <w:rsid w:val="00894AE1"/>
    <w:rsid w:val="00894D95"/>
    <w:rsid w:val="008A022F"/>
    <w:rsid w:val="008A2E61"/>
    <w:rsid w:val="008A6808"/>
    <w:rsid w:val="008A711A"/>
    <w:rsid w:val="008A73BB"/>
    <w:rsid w:val="008B0902"/>
    <w:rsid w:val="008B2FE6"/>
    <w:rsid w:val="008B47AB"/>
    <w:rsid w:val="008B5331"/>
    <w:rsid w:val="008B5C0E"/>
    <w:rsid w:val="008B5F2A"/>
    <w:rsid w:val="008B781A"/>
    <w:rsid w:val="008C03A7"/>
    <w:rsid w:val="008C284A"/>
    <w:rsid w:val="008C2F5C"/>
    <w:rsid w:val="008C3876"/>
    <w:rsid w:val="008C608A"/>
    <w:rsid w:val="008C6732"/>
    <w:rsid w:val="008C67F6"/>
    <w:rsid w:val="008C7742"/>
    <w:rsid w:val="008D2B7F"/>
    <w:rsid w:val="008D4382"/>
    <w:rsid w:val="008D4CB3"/>
    <w:rsid w:val="008D6CC1"/>
    <w:rsid w:val="008D7CB3"/>
    <w:rsid w:val="008D7F55"/>
    <w:rsid w:val="008E2288"/>
    <w:rsid w:val="008E2D32"/>
    <w:rsid w:val="008E693B"/>
    <w:rsid w:val="008E7C4C"/>
    <w:rsid w:val="008F1C7B"/>
    <w:rsid w:val="008F301C"/>
    <w:rsid w:val="008F3756"/>
    <w:rsid w:val="008F550C"/>
    <w:rsid w:val="008F56D6"/>
    <w:rsid w:val="008F7851"/>
    <w:rsid w:val="008F7D4C"/>
    <w:rsid w:val="0090013A"/>
    <w:rsid w:val="00901075"/>
    <w:rsid w:val="0090114F"/>
    <w:rsid w:val="00905118"/>
    <w:rsid w:val="00910DFC"/>
    <w:rsid w:val="009120F0"/>
    <w:rsid w:val="009129F8"/>
    <w:rsid w:val="0091302A"/>
    <w:rsid w:val="0091365E"/>
    <w:rsid w:val="00913F3B"/>
    <w:rsid w:val="009141E4"/>
    <w:rsid w:val="0091647C"/>
    <w:rsid w:val="00916677"/>
    <w:rsid w:val="0091699C"/>
    <w:rsid w:val="0092105F"/>
    <w:rsid w:val="00923EF8"/>
    <w:rsid w:val="00926869"/>
    <w:rsid w:val="009332B3"/>
    <w:rsid w:val="00933A5A"/>
    <w:rsid w:val="00934661"/>
    <w:rsid w:val="00941532"/>
    <w:rsid w:val="00942694"/>
    <w:rsid w:val="00943514"/>
    <w:rsid w:val="00945759"/>
    <w:rsid w:val="0094654D"/>
    <w:rsid w:val="0094670B"/>
    <w:rsid w:val="00946FB9"/>
    <w:rsid w:val="00954835"/>
    <w:rsid w:val="00957871"/>
    <w:rsid w:val="00963255"/>
    <w:rsid w:val="00965466"/>
    <w:rsid w:val="00965958"/>
    <w:rsid w:val="009664A3"/>
    <w:rsid w:val="009668BC"/>
    <w:rsid w:val="00970389"/>
    <w:rsid w:val="00971278"/>
    <w:rsid w:val="00971802"/>
    <w:rsid w:val="00974DFE"/>
    <w:rsid w:val="0097742D"/>
    <w:rsid w:val="00977FC9"/>
    <w:rsid w:val="00981275"/>
    <w:rsid w:val="009840DE"/>
    <w:rsid w:val="00984FA2"/>
    <w:rsid w:val="00986555"/>
    <w:rsid w:val="00986C1B"/>
    <w:rsid w:val="009902D6"/>
    <w:rsid w:val="00991125"/>
    <w:rsid w:val="00992804"/>
    <w:rsid w:val="00993B48"/>
    <w:rsid w:val="00995D1A"/>
    <w:rsid w:val="00995D6F"/>
    <w:rsid w:val="009964F5"/>
    <w:rsid w:val="009973B2"/>
    <w:rsid w:val="009A0E78"/>
    <w:rsid w:val="009A4998"/>
    <w:rsid w:val="009A570B"/>
    <w:rsid w:val="009A5D2C"/>
    <w:rsid w:val="009A5E79"/>
    <w:rsid w:val="009A7DFD"/>
    <w:rsid w:val="009A7E94"/>
    <w:rsid w:val="009B2E81"/>
    <w:rsid w:val="009B5C67"/>
    <w:rsid w:val="009B6459"/>
    <w:rsid w:val="009B79E1"/>
    <w:rsid w:val="009C0F5D"/>
    <w:rsid w:val="009C3019"/>
    <w:rsid w:val="009C49DF"/>
    <w:rsid w:val="009C55C9"/>
    <w:rsid w:val="009C7D1E"/>
    <w:rsid w:val="009C7FB5"/>
    <w:rsid w:val="009D02D0"/>
    <w:rsid w:val="009D0E22"/>
    <w:rsid w:val="009D12E4"/>
    <w:rsid w:val="009D2B34"/>
    <w:rsid w:val="009D2E00"/>
    <w:rsid w:val="009D3F64"/>
    <w:rsid w:val="009D4067"/>
    <w:rsid w:val="009D47F3"/>
    <w:rsid w:val="009D7466"/>
    <w:rsid w:val="009D7F2E"/>
    <w:rsid w:val="009E08C3"/>
    <w:rsid w:val="009E17F3"/>
    <w:rsid w:val="009E29B6"/>
    <w:rsid w:val="009E31AE"/>
    <w:rsid w:val="009E35E7"/>
    <w:rsid w:val="009E3F92"/>
    <w:rsid w:val="009E4495"/>
    <w:rsid w:val="009E4638"/>
    <w:rsid w:val="009E65BC"/>
    <w:rsid w:val="009E79FF"/>
    <w:rsid w:val="009E7AB3"/>
    <w:rsid w:val="009F16D4"/>
    <w:rsid w:val="009F22B1"/>
    <w:rsid w:val="009F3572"/>
    <w:rsid w:val="009F3A73"/>
    <w:rsid w:val="009F5FB2"/>
    <w:rsid w:val="009F72B8"/>
    <w:rsid w:val="00A01F7B"/>
    <w:rsid w:val="00A02E65"/>
    <w:rsid w:val="00A07C39"/>
    <w:rsid w:val="00A1027B"/>
    <w:rsid w:val="00A121E4"/>
    <w:rsid w:val="00A125F6"/>
    <w:rsid w:val="00A1265D"/>
    <w:rsid w:val="00A13311"/>
    <w:rsid w:val="00A13B1A"/>
    <w:rsid w:val="00A13DD7"/>
    <w:rsid w:val="00A1442A"/>
    <w:rsid w:val="00A15FFC"/>
    <w:rsid w:val="00A23E25"/>
    <w:rsid w:val="00A25AAB"/>
    <w:rsid w:val="00A26F8E"/>
    <w:rsid w:val="00A31B1A"/>
    <w:rsid w:val="00A32687"/>
    <w:rsid w:val="00A32B6F"/>
    <w:rsid w:val="00A351DE"/>
    <w:rsid w:val="00A35AC5"/>
    <w:rsid w:val="00A36A32"/>
    <w:rsid w:val="00A36DA9"/>
    <w:rsid w:val="00A37E0A"/>
    <w:rsid w:val="00A41BCA"/>
    <w:rsid w:val="00A43118"/>
    <w:rsid w:val="00A45B39"/>
    <w:rsid w:val="00A51509"/>
    <w:rsid w:val="00A53059"/>
    <w:rsid w:val="00A548E6"/>
    <w:rsid w:val="00A569E3"/>
    <w:rsid w:val="00A576F3"/>
    <w:rsid w:val="00A578F0"/>
    <w:rsid w:val="00A609F0"/>
    <w:rsid w:val="00A6241B"/>
    <w:rsid w:val="00A63B2F"/>
    <w:rsid w:val="00A63E6D"/>
    <w:rsid w:val="00A66A49"/>
    <w:rsid w:val="00A70EFF"/>
    <w:rsid w:val="00A72343"/>
    <w:rsid w:val="00A72C55"/>
    <w:rsid w:val="00A73683"/>
    <w:rsid w:val="00A7417D"/>
    <w:rsid w:val="00A741D3"/>
    <w:rsid w:val="00A7436E"/>
    <w:rsid w:val="00A748E1"/>
    <w:rsid w:val="00A80EBE"/>
    <w:rsid w:val="00A81656"/>
    <w:rsid w:val="00A81A38"/>
    <w:rsid w:val="00A82009"/>
    <w:rsid w:val="00A8242B"/>
    <w:rsid w:val="00A82DA6"/>
    <w:rsid w:val="00A85BDD"/>
    <w:rsid w:val="00A908BA"/>
    <w:rsid w:val="00A91A94"/>
    <w:rsid w:val="00A92365"/>
    <w:rsid w:val="00A96F6E"/>
    <w:rsid w:val="00A96F88"/>
    <w:rsid w:val="00AA0B99"/>
    <w:rsid w:val="00AA17A9"/>
    <w:rsid w:val="00AA3C73"/>
    <w:rsid w:val="00AA7FA2"/>
    <w:rsid w:val="00AB1E9F"/>
    <w:rsid w:val="00AB271D"/>
    <w:rsid w:val="00AB6995"/>
    <w:rsid w:val="00AB70AC"/>
    <w:rsid w:val="00AB7195"/>
    <w:rsid w:val="00AC29ED"/>
    <w:rsid w:val="00AC45F7"/>
    <w:rsid w:val="00AD3E23"/>
    <w:rsid w:val="00AD49C6"/>
    <w:rsid w:val="00AD4B6F"/>
    <w:rsid w:val="00AD5DFB"/>
    <w:rsid w:val="00AE1B5C"/>
    <w:rsid w:val="00AE247A"/>
    <w:rsid w:val="00AE3003"/>
    <w:rsid w:val="00AE3118"/>
    <w:rsid w:val="00AE3F72"/>
    <w:rsid w:val="00AE466D"/>
    <w:rsid w:val="00AF2D4A"/>
    <w:rsid w:val="00AF388A"/>
    <w:rsid w:val="00AF4B2C"/>
    <w:rsid w:val="00AF6075"/>
    <w:rsid w:val="00AF6859"/>
    <w:rsid w:val="00AF6999"/>
    <w:rsid w:val="00AF702E"/>
    <w:rsid w:val="00B0396D"/>
    <w:rsid w:val="00B0700E"/>
    <w:rsid w:val="00B07DAF"/>
    <w:rsid w:val="00B10650"/>
    <w:rsid w:val="00B10A00"/>
    <w:rsid w:val="00B10E00"/>
    <w:rsid w:val="00B11108"/>
    <w:rsid w:val="00B1150E"/>
    <w:rsid w:val="00B1202D"/>
    <w:rsid w:val="00B121E6"/>
    <w:rsid w:val="00B1250A"/>
    <w:rsid w:val="00B143A9"/>
    <w:rsid w:val="00B1490A"/>
    <w:rsid w:val="00B1622D"/>
    <w:rsid w:val="00B24612"/>
    <w:rsid w:val="00B2505F"/>
    <w:rsid w:val="00B26720"/>
    <w:rsid w:val="00B27BFD"/>
    <w:rsid w:val="00B27CB6"/>
    <w:rsid w:val="00B27F87"/>
    <w:rsid w:val="00B330DF"/>
    <w:rsid w:val="00B33216"/>
    <w:rsid w:val="00B35DE3"/>
    <w:rsid w:val="00B36B37"/>
    <w:rsid w:val="00B36C4E"/>
    <w:rsid w:val="00B37440"/>
    <w:rsid w:val="00B442BE"/>
    <w:rsid w:val="00B4786C"/>
    <w:rsid w:val="00B518D0"/>
    <w:rsid w:val="00B51A87"/>
    <w:rsid w:val="00B51BD5"/>
    <w:rsid w:val="00B53158"/>
    <w:rsid w:val="00B554D8"/>
    <w:rsid w:val="00B6414C"/>
    <w:rsid w:val="00B64325"/>
    <w:rsid w:val="00B6468E"/>
    <w:rsid w:val="00B64AEA"/>
    <w:rsid w:val="00B64B7E"/>
    <w:rsid w:val="00B66600"/>
    <w:rsid w:val="00B67F96"/>
    <w:rsid w:val="00B710DA"/>
    <w:rsid w:val="00B7139E"/>
    <w:rsid w:val="00B73A1B"/>
    <w:rsid w:val="00B74180"/>
    <w:rsid w:val="00B74DA7"/>
    <w:rsid w:val="00B74F3A"/>
    <w:rsid w:val="00B74FAF"/>
    <w:rsid w:val="00B75495"/>
    <w:rsid w:val="00B81869"/>
    <w:rsid w:val="00B83C25"/>
    <w:rsid w:val="00B83D7A"/>
    <w:rsid w:val="00B846C5"/>
    <w:rsid w:val="00B87EF1"/>
    <w:rsid w:val="00B91C0B"/>
    <w:rsid w:val="00B928F2"/>
    <w:rsid w:val="00B9506E"/>
    <w:rsid w:val="00B96391"/>
    <w:rsid w:val="00B973EA"/>
    <w:rsid w:val="00BA0266"/>
    <w:rsid w:val="00BA0310"/>
    <w:rsid w:val="00BA2424"/>
    <w:rsid w:val="00BA24CA"/>
    <w:rsid w:val="00BA36DA"/>
    <w:rsid w:val="00BA3913"/>
    <w:rsid w:val="00BA6020"/>
    <w:rsid w:val="00BA77B1"/>
    <w:rsid w:val="00BB0A2F"/>
    <w:rsid w:val="00BB4D94"/>
    <w:rsid w:val="00BB7022"/>
    <w:rsid w:val="00BB7D24"/>
    <w:rsid w:val="00BB7FD3"/>
    <w:rsid w:val="00BC1FE3"/>
    <w:rsid w:val="00BC2192"/>
    <w:rsid w:val="00BC343E"/>
    <w:rsid w:val="00BC4C79"/>
    <w:rsid w:val="00BC4DB9"/>
    <w:rsid w:val="00BC73D9"/>
    <w:rsid w:val="00BC76C4"/>
    <w:rsid w:val="00BC7EB7"/>
    <w:rsid w:val="00BD012E"/>
    <w:rsid w:val="00BD1BE4"/>
    <w:rsid w:val="00BD42AE"/>
    <w:rsid w:val="00BE0805"/>
    <w:rsid w:val="00BE0976"/>
    <w:rsid w:val="00BE2A27"/>
    <w:rsid w:val="00BE3BB8"/>
    <w:rsid w:val="00BE43CA"/>
    <w:rsid w:val="00BE5950"/>
    <w:rsid w:val="00BE5955"/>
    <w:rsid w:val="00BE6489"/>
    <w:rsid w:val="00BE7640"/>
    <w:rsid w:val="00BF0DA6"/>
    <w:rsid w:val="00BF1144"/>
    <w:rsid w:val="00BF1709"/>
    <w:rsid w:val="00BF277B"/>
    <w:rsid w:val="00BF31C9"/>
    <w:rsid w:val="00BF440F"/>
    <w:rsid w:val="00BF654E"/>
    <w:rsid w:val="00BF7638"/>
    <w:rsid w:val="00C01CEC"/>
    <w:rsid w:val="00C05F2B"/>
    <w:rsid w:val="00C0677E"/>
    <w:rsid w:val="00C0717F"/>
    <w:rsid w:val="00C102AF"/>
    <w:rsid w:val="00C15F5F"/>
    <w:rsid w:val="00C165D1"/>
    <w:rsid w:val="00C17038"/>
    <w:rsid w:val="00C226F2"/>
    <w:rsid w:val="00C2564B"/>
    <w:rsid w:val="00C27C9C"/>
    <w:rsid w:val="00C31025"/>
    <w:rsid w:val="00C31C1C"/>
    <w:rsid w:val="00C3462F"/>
    <w:rsid w:val="00C34A10"/>
    <w:rsid w:val="00C34DA8"/>
    <w:rsid w:val="00C36221"/>
    <w:rsid w:val="00C36DF6"/>
    <w:rsid w:val="00C42E22"/>
    <w:rsid w:val="00C43353"/>
    <w:rsid w:val="00C44524"/>
    <w:rsid w:val="00C45461"/>
    <w:rsid w:val="00C45DDC"/>
    <w:rsid w:val="00C5280A"/>
    <w:rsid w:val="00C52B4F"/>
    <w:rsid w:val="00C532D9"/>
    <w:rsid w:val="00C53CB0"/>
    <w:rsid w:val="00C544C6"/>
    <w:rsid w:val="00C54567"/>
    <w:rsid w:val="00C54DC3"/>
    <w:rsid w:val="00C55033"/>
    <w:rsid w:val="00C552A7"/>
    <w:rsid w:val="00C56A03"/>
    <w:rsid w:val="00C56DE5"/>
    <w:rsid w:val="00C607B2"/>
    <w:rsid w:val="00C610B3"/>
    <w:rsid w:val="00C648B8"/>
    <w:rsid w:val="00C6591C"/>
    <w:rsid w:val="00C65F1D"/>
    <w:rsid w:val="00C66093"/>
    <w:rsid w:val="00C71C8E"/>
    <w:rsid w:val="00C75C02"/>
    <w:rsid w:val="00C7660C"/>
    <w:rsid w:val="00C80B7C"/>
    <w:rsid w:val="00C81D83"/>
    <w:rsid w:val="00C8325B"/>
    <w:rsid w:val="00C85251"/>
    <w:rsid w:val="00C85432"/>
    <w:rsid w:val="00C85FE3"/>
    <w:rsid w:val="00C87CD5"/>
    <w:rsid w:val="00C91A40"/>
    <w:rsid w:val="00C920A4"/>
    <w:rsid w:val="00C9750B"/>
    <w:rsid w:val="00CA02EA"/>
    <w:rsid w:val="00CA1ECE"/>
    <w:rsid w:val="00CA5CC6"/>
    <w:rsid w:val="00CA7E81"/>
    <w:rsid w:val="00CB085B"/>
    <w:rsid w:val="00CB23C1"/>
    <w:rsid w:val="00CB38A5"/>
    <w:rsid w:val="00CB3967"/>
    <w:rsid w:val="00CB44E6"/>
    <w:rsid w:val="00CB472D"/>
    <w:rsid w:val="00CC0283"/>
    <w:rsid w:val="00CC02BF"/>
    <w:rsid w:val="00CC1D06"/>
    <w:rsid w:val="00CC2CC8"/>
    <w:rsid w:val="00CC353A"/>
    <w:rsid w:val="00CC4D58"/>
    <w:rsid w:val="00CC7402"/>
    <w:rsid w:val="00CD6246"/>
    <w:rsid w:val="00CE077C"/>
    <w:rsid w:val="00CE1A3C"/>
    <w:rsid w:val="00CE37B5"/>
    <w:rsid w:val="00CE4D6C"/>
    <w:rsid w:val="00CE6A24"/>
    <w:rsid w:val="00CE7838"/>
    <w:rsid w:val="00CE7C04"/>
    <w:rsid w:val="00CF25C6"/>
    <w:rsid w:val="00CF2C1C"/>
    <w:rsid w:val="00CF6798"/>
    <w:rsid w:val="00D00E36"/>
    <w:rsid w:val="00D040B6"/>
    <w:rsid w:val="00D06431"/>
    <w:rsid w:val="00D0652B"/>
    <w:rsid w:val="00D07B19"/>
    <w:rsid w:val="00D101D7"/>
    <w:rsid w:val="00D10419"/>
    <w:rsid w:val="00D11D9B"/>
    <w:rsid w:val="00D12749"/>
    <w:rsid w:val="00D134DD"/>
    <w:rsid w:val="00D14738"/>
    <w:rsid w:val="00D15DD1"/>
    <w:rsid w:val="00D17F84"/>
    <w:rsid w:val="00D22CC6"/>
    <w:rsid w:val="00D2373C"/>
    <w:rsid w:val="00D24CF1"/>
    <w:rsid w:val="00D2604B"/>
    <w:rsid w:val="00D269DB"/>
    <w:rsid w:val="00D269FF"/>
    <w:rsid w:val="00D27869"/>
    <w:rsid w:val="00D30BC6"/>
    <w:rsid w:val="00D33ED2"/>
    <w:rsid w:val="00D350E6"/>
    <w:rsid w:val="00D35C57"/>
    <w:rsid w:val="00D37F61"/>
    <w:rsid w:val="00D41633"/>
    <w:rsid w:val="00D46051"/>
    <w:rsid w:val="00D47D51"/>
    <w:rsid w:val="00D51145"/>
    <w:rsid w:val="00D51238"/>
    <w:rsid w:val="00D522B0"/>
    <w:rsid w:val="00D537F5"/>
    <w:rsid w:val="00D5497E"/>
    <w:rsid w:val="00D55194"/>
    <w:rsid w:val="00D62459"/>
    <w:rsid w:val="00D62FE4"/>
    <w:rsid w:val="00D649C7"/>
    <w:rsid w:val="00D64E45"/>
    <w:rsid w:val="00D6563A"/>
    <w:rsid w:val="00D66F08"/>
    <w:rsid w:val="00D722F6"/>
    <w:rsid w:val="00D73BE9"/>
    <w:rsid w:val="00D7425F"/>
    <w:rsid w:val="00D74C9A"/>
    <w:rsid w:val="00D7596D"/>
    <w:rsid w:val="00D765DB"/>
    <w:rsid w:val="00D826FB"/>
    <w:rsid w:val="00D85D6C"/>
    <w:rsid w:val="00D9342B"/>
    <w:rsid w:val="00D94420"/>
    <w:rsid w:val="00D95E3E"/>
    <w:rsid w:val="00D96239"/>
    <w:rsid w:val="00DA11E6"/>
    <w:rsid w:val="00DA16BD"/>
    <w:rsid w:val="00DA4A2C"/>
    <w:rsid w:val="00DA51A3"/>
    <w:rsid w:val="00DA64DF"/>
    <w:rsid w:val="00DA6C1D"/>
    <w:rsid w:val="00DB1A80"/>
    <w:rsid w:val="00DB1CF0"/>
    <w:rsid w:val="00DB1E58"/>
    <w:rsid w:val="00DB5F47"/>
    <w:rsid w:val="00DB7B64"/>
    <w:rsid w:val="00DC0F65"/>
    <w:rsid w:val="00DC2C18"/>
    <w:rsid w:val="00DC369E"/>
    <w:rsid w:val="00DC3B4B"/>
    <w:rsid w:val="00DC502B"/>
    <w:rsid w:val="00DC5595"/>
    <w:rsid w:val="00DC58AC"/>
    <w:rsid w:val="00DC6EDA"/>
    <w:rsid w:val="00DD12BC"/>
    <w:rsid w:val="00DD2FB5"/>
    <w:rsid w:val="00DD3535"/>
    <w:rsid w:val="00DD38D0"/>
    <w:rsid w:val="00DD3DD2"/>
    <w:rsid w:val="00DD4C82"/>
    <w:rsid w:val="00DD62E8"/>
    <w:rsid w:val="00DD782B"/>
    <w:rsid w:val="00DD7DA2"/>
    <w:rsid w:val="00DE3F35"/>
    <w:rsid w:val="00DE7788"/>
    <w:rsid w:val="00DF2E04"/>
    <w:rsid w:val="00DF71AE"/>
    <w:rsid w:val="00DF7BDE"/>
    <w:rsid w:val="00E00275"/>
    <w:rsid w:val="00E00540"/>
    <w:rsid w:val="00E00C08"/>
    <w:rsid w:val="00E0124B"/>
    <w:rsid w:val="00E0181D"/>
    <w:rsid w:val="00E06F79"/>
    <w:rsid w:val="00E10096"/>
    <w:rsid w:val="00E11D8B"/>
    <w:rsid w:val="00E12E1A"/>
    <w:rsid w:val="00E14B4D"/>
    <w:rsid w:val="00E16E9C"/>
    <w:rsid w:val="00E172F3"/>
    <w:rsid w:val="00E21391"/>
    <w:rsid w:val="00E22866"/>
    <w:rsid w:val="00E22DF0"/>
    <w:rsid w:val="00E24ED3"/>
    <w:rsid w:val="00E252E2"/>
    <w:rsid w:val="00E253B0"/>
    <w:rsid w:val="00E25CAD"/>
    <w:rsid w:val="00E31C82"/>
    <w:rsid w:val="00E330AF"/>
    <w:rsid w:val="00E335B9"/>
    <w:rsid w:val="00E34C28"/>
    <w:rsid w:val="00E407A8"/>
    <w:rsid w:val="00E409F7"/>
    <w:rsid w:val="00E42A0B"/>
    <w:rsid w:val="00E43BCC"/>
    <w:rsid w:val="00E45A8F"/>
    <w:rsid w:val="00E45AE9"/>
    <w:rsid w:val="00E45CCF"/>
    <w:rsid w:val="00E45DE0"/>
    <w:rsid w:val="00E50E0A"/>
    <w:rsid w:val="00E51EA9"/>
    <w:rsid w:val="00E53A8F"/>
    <w:rsid w:val="00E53C3F"/>
    <w:rsid w:val="00E541E9"/>
    <w:rsid w:val="00E548BF"/>
    <w:rsid w:val="00E5705C"/>
    <w:rsid w:val="00E60056"/>
    <w:rsid w:val="00E60F36"/>
    <w:rsid w:val="00E6293B"/>
    <w:rsid w:val="00E62963"/>
    <w:rsid w:val="00E62968"/>
    <w:rsid w:val="00E6346E"/>
    <w:rsid w:val="00E65EC5"/>
    <w:rsid w:val="00E66156"/>
    <w:rsid w:val="00E67CB7"/>
    <w:rsid w:val="00E67EC9"/>
    <w:rsid w:val="00E71475"/>
    <w:rsid w:val="00E723C9"/>
    <w:rsid w:val="00E7435C"/>
    <w:rsid w:val="00E74515"/>
    <w:rsid w:val="00E80294"/>
    <w:rsid w:val="00E831C2"/>
    <w:rsid w:val="00E848E3"/>
    <w:rsid w:val="00E87F5E"/>
    <w:rsid w:val="00E90A19"/>
    <w:rsid w:val="00E94494"/>
    <w:rsid w:val="00E96A17"/>
    <w:rsid w:val="00EA1E6F"/>
    <w:rsid w:val="00EA2EDB"/>
    <w:rsid w:val="00EA3B84"/>
    <w:rsid w:val="00EA4366"/>
    <w:rsid w:val="00EA4D95"/>
    <w:rsid w:val="00EA647A"/>
    <w:rsid w:val="00EB448B"/>
    <w:rsid w:val="00EB57E6"/>
    <w:rsid w:val="00EB610A"/>
    <w:rsid w:val="00EC0480"/>
    <w:rsid w:val="00EC0569"/>
    <w:rsid w:val="00EC071E"/>
    <w:rsid w:val="00EC41C6"/>
    <w:rsid w:val="00EC5D8B"/>
    <w:rsid w:val="00EC60C0"/>
    <w:rsid w:val="00EC6944"/>
    <w:rsid w:val="00EC7BB6"/>
    <w:rsid w:val="00ED053D"/>
    <w:rsid w:val="00ED17BB"/>
    <w:rsid w:val="00ED1E91"/>
    <w:rsid w:val="00ED2F1E"/>
    <w:rsid w:val="00ED38AF"/>
    <w:rsid w:val="00ED3AFB"/>
    <w:rsid w:val="00ED3EEA"/>
    <w:rsid w:val="00ED79D3"/>
    <w:rsid w:val="00ED7CE5"/>
    <w:rsid w:val="00EE0386"/>
    <w:rsid w:val="00EE253B"/>
    <w:rsid w:val="00EE26DB"/>
    <w:rsid w:val="00EE2901"/>
    <w:rsid w:val="00EE42A3"/>
    <w:rsid w:val="00EE627C"/>
    <w:rsid w:val="00EE71CF"/>
    <w:rsid w:val="00EE780B"/>
    <w:rsid w:val="00EF0694"/>
    <w:rsid w:val="00EF17AA"/>
    <w:rsid w:val="00EF17FF"/>
    <w:rsid w:val="00EF2471"/>
    <w:rsid w:val="00EF2FDC"/>
    <w:rsid w:val="00EF3556"/>
    <w:rsid w:val="00EF4C5C"/>
    <w:rsid w:val="00EF630C"/>
    <w:rsid w:val="00EF6C09"/>
    <w:rsid w:val="00EF6DFB"/>
    <w:rsid w:val="00EF6FBD"/>
    <w:rsid w:val="00F0121B"/>
    <w:rsid w:val="00F01F0C"/>
    <w:rsid w:val="00F035E0"/>
    <w:rsid w:val="00F03751"/>
    <w:rsid w:val="00F04AD1"/>
    <w:rsid w:val="00F056AE"/>
    <w:rsid w:val="00F07A8E"/>
    <w:rsid w:val="00F07CD8"/>
    <w:rsid w:val="00F11039"/>
    <w:rsid w:val="00F15B0A"/>
    <w:rsid w:val="00F21248"/>
    <w:rsid w:val="00F22092"/>
    <w:rsid w:val="00F2460C"/>
    <w:rsid w:val="00F2655D"/>
    <w:rsid w:val="00F3025D"/>
    <w:rsid w:val="00F30330"/>
    <w:rsid w:val="00F31EB3"/>
    <w:rsid w:val="00F33AB3"/>
    <w:rsid w:val="00F362DB"/>
    <w:rsid w:val="00F4190E"/>
    <w:rsid w:val="00F419BF"/>
    <w:rsid w:val="00F45678"/>
    <w:rsid w:val="00F4653C"/>
    <w:rsid w:val="00F46EF0"/>
    <w:rsid w:val="00F52D57"/>
    <w:rsid w:val="00F54713"/>
    <w:rsid w:val="00F54FB1"/>
    <w:rsid w:val="00F56EB6"/>
    <w:rsid w:val="00F60984"/>
    <w:rsid w:val="00F61B8A"/>
    <w:rsid w:val="00F621F2"/>
    <w:rsid w:val="00F645E7"/>
    <w:rsid w:val="00F649DC"/>
    <w:rsid w:val="00F650D3"/>
    <w:rsid w:val="00F65CB9"/>
    <w:rsid w:val="00F702E3"/>
    <w:rsid w:val="00F719B5"/>
    <w:rsid w:val="00F71BBC"/>
    <w:rsid w:val="00F71FF0"/>
    <w:rsid w:val="00F72A44"/>
    <w:rsid w:val="00F73B5F"/>
    <w:rsid w:val="00F80C44"/>
    <w:rsid w:val="00F81EC9"/>
    <w:rsid w:val="00F870B1"/>
    <w:rsid w:val="00F877B3"/>
    <w:rsid w:val="00F94F32"/>
    <w:rsid w:val="00F95713"/>
    <w:rsid w:val="00FA098D"/>
    <w:rsid w:val="00FA30C5"/>
    <w:rsid w:val="00FA7B6A"/>
    <w:rsid w:val="00FB2EA4"/>
    <w:rsid w:val="00FB3586"/>
    <w:rsid w:val="00FB44B4"/>
    <w:rsid w:val="00FB4C62"/>
    <w:rsid w:val="00FB686C"/>
    <w:rsid w:val="00FC1AF9"/>
    <w:rsid w:val="00FC2739"/>
    <w:rsid w:val="00FC2980"/>
    <w:rsid w:val="00FC2B10"/>
    <w:rsid w:val="00FC3EFC"/>
    <w:rsid w:val="00FC47D6"/>
    <w:rsid w:val="00FC48E8"/>
    <w:rsid w:val="00FC67E7"/>
    <w:rsid w:val="00FC7160"/>
    <w:rsid w:val="00FD391E"/>
    <w:rsid w:val="00FD44DE"/>
    <w:rsid w:val="00FE3FF4"/>
    <w:rsid w:val="00FE4B13"/>
    <w:rsid w:val="00FE4EBA"/>
    <w:rsid w:val="00FE6245"/>
    <w:rsid w:val="00FE70D9"/>
    <w:rsid w:val="00FE7398"/>
    <w:rsid w:val="00FE7F4E"/>
    <w:rsid w:val="00FF0354"/>
    <w:rsid w:val="00FF418C"/>
    <w:rsid w:val="00FF48E5"/>
    <w:rsid w:val="00FF67A6"/>
    <w:rsid w:val="00FF6D1F"/>
    <w:rsid w:val="00FF73FE"/>
    <w:rsid w:val="00FF7F1C"/>
  </w:rsids>
  <m:mathPr>
    <m:mathFont m:val="Cambria Math"/>
    <m:brkBin m:val="before"/>
    <m:brkBinSub m:val="--"/>
    <m:smallFrac m:val="off"/>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SG"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3A1EC7"/>
    <w:pPr>
      <w:suppressAutoHyphens w:val="0"/>
    </w:pPr>
    <w:rPr>
      <w:rFonts w:ascii="Times New Roman" w:eastAsia="Times New Roman" w:hAnsi="Times New Roman" w:cs="Times New Roman"/>
      <w:lang w:eastAsia="pl-PL"/>
    </w:rPr>
  </w:style>
  <w:style w:type="paragraph" w:styleId="Titolo1">
    <w:name w:val="heading 1"/>
    <w:aliases w:val="Heading 1 [PACKT]"/>
    <w:next w:val="NormalPACKT"/>
    <w:link w:val="Titolo1Carattere"/>
    <w:qFormat/>
    <w:rsid w:val="007F795E"/>
    <w:pPr>
      <w:keepNext/>
      <w:suppressAutoHyphens w:val="0"/>
      <w:spacing w:before="400" w:after="60"/>
      <w:outlineLvl w:val="0"/>
    </w:pPr>
    <w:rPr>
      <w:rFonts w:ascii="Arial" w:eastAsia="Times New Roman" w:hAnsi="Arial" w:cs="Arial"/>
      <w:b/>
      <w:iCs/>
      <w:color w:val="000000"/>
      <w:kern w:val="32"/>
      <w:sz w:val="32"/>
      <w:szCs w:val="32"/>
      <w:lang w:val="en-GB"/>
    </w:rPr>
  </w:style>
  <w:style w:type="paragraph" w:styleId="Titolo2">
    <w:name w:val="heading 2"/>
    <w:aliases w:val="Heading 2 [PACKT]"/>
    <w:next w:val="NormalPACKT"/>
    <w:link w:val="Titolo2Carattere"/>
    <w:qFormat/>
    <w:rsid w:val="007F795E"/>
    <w:pPr>
      <w:keepNext/>
      <w:suppressAutoHyphens w:val="0"/>
      <w:spacing w:before="320" w:after="60"/>
      <w:outlineLvl w:val="1"/>
    </w:pPr>
    <w:rPr>
      <w:rFonts w:ascii="Arial" w:eastAsia="Times New Roman" w:hAnsi="Arial" w:cs="Arial"/>
      <w:b/>
      <w:bCs/>
      <w:iCs/>
      <w:color w:val="000000"/>
      <w:sz w:val="28"/>
      <w:szCs w:val="28"/>
      <w:lang w:val="en-GB"/>
    </w:rPr>
  </w:style>
  <w:style w:type="paragraph" w:styleId="Titolo3">
    <w:name w:val="heading 3"/>
    <w:aliases w:val="Heading 3 [PACKT]"/>
    <w:next w:val="NormalPACKT"/>
    <w:link w:val="Titolo3Carattere"/>
    <w:qFormat/>
    <w:rsid w:val="007F795E"/>
    <w:pPr>
      <w:keepNext/>
      <w:suppressAutoHyphens w:val="0"/>
      <w:spacing w:before="240" w:after="60"/>
      <w:outlineLvl w:val="2"/>
    </w:pPr>
    <w:rPr>
      <w:rFonts w:ascii="Arial" w:eastAsia="Times New Roman" w:hAnsi="Arial" w:cs="Arial"/>
      <w:b/>
      <w:iCs/>
      <w:color w:val="000000"/>
      <w:sz w:val="26"/>
      <w:szCs w:val="26"/>
      <w:lang w:val="en-GB"/>
    </w:rPr>
  </w:style>
  <w:style w:type="paragraph" w:styleId="Titolo4">
    <w:name w:val="heading 4"/>
    <w:aliases w:val="Heading 4 [PACKT]"/>
    <w:next w:val="NormalPACKT"/>
    <w:link w:val="Titolo4Carattere"/>
    <w:qFormat/>
    <w:rsid w:val="007F795E"/>
    <w:pPr>
      <w:suppressAutoHyphens w:val="0"/>
      <w:spacing w:before="160" w:after="60"/>
      <w:outlineLvl w:val="3"/>
    </w:pPr>
    <w:rPr>
      <w:rFonts w:ascii="Arial" w:eastAsia="Times New Roman" w:hAnsi="Arial" w:cs="Arial"/>
      <w:b/>
      <w:iCs/>
      <w:color w:val="000000"/>
      <w:szCs w:val="28"/>
      <w:lang w:val="en-GB"/>
    </w:rPr>
  </w:style>
  <w:style w:type="paragraph" w:styleId="Titolo5">
    <w:name w:val="heading 5"/>
    <w:aliases w:val="Heading 5 [PACKT]"/>
    <w:next w:val="NormalPACKT"/>
    <w:link w:val="Titolo5Carattere"/>
    <w:qFormat/>
    <w:rsid w:val="007F795E"/>
    <w:pPr>
      <w:suppressAutoHyphens w:val="0"/>
      <w:spacing w:before="80" w:after="60"/>
      <w:outlineLvl w:val="4"/>
    </w:pPr>
    <w:rPr>
      <w:rFonts w:ascii="Arial" w:eastAsia="Times New Roman" w:hAnsi="Arial" w:cs="Arial"/>
      <w:b/>
      <w:color w:val="000000"/>
      <w:sz w:val="22"/>
      <w:szCs w:val="26"/>
      <w:lang w:val="en-GB"/>
    </w:rPr>
  </w:style>
  <w:style w:type="paragraph" w:styleId="Titolo6">
    <w:name w:val="heading 6"/>
    <w:aliases w:val="Heading 6 [PACKT]"/>
    <w:basedOn w:val="Titolo2"/>
    <w:next w:val="NormalPACKT"/>
    <w:link w:val="Titolo6Carattere"/>
    <w:qFormat/>
    <w:rsid w:val="007F795E"/>
    <w:pPr>
      <w:spacing w:before="120"/>
      <w:outlineLvl w:val="5"/>
    </w:pPr>
    <w:rPr>
      <w:rFonts w:cs="Times New Roman"/>
      <w:b w:val="0"/>
      <w:bCs w:val="0"/>
      <w:sz w:val="20"/>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normaltextrun">
    <w:name w:val="normaltextrun"/>
    <w:basedOn w:val="Carpredefinitoparagrafo"/>
    <w:qFormat/>
    <w:rsid w:val="00B01AEF"/>
  </w:style>
  <w:style w:type="character" w:customStyle="1" w:styleId="eop">
    <w:name w:val="eop"/>
    <w:basedOn w:val="Carpredefinitoparagrafo"/>
    <w:qFormat/>
    <w:rsid w:val="00B01AEF"/>
  </w:style>
  <w:style w:type="character" w:customStyle="1" w:styleId="TitoloCarattere">
    <w:name w:val="Titolo Carattere"/>
    <w:basedOn w:val="Carpredefinitoparagrafo"/>
    <w:link w:val="Titolo"/>
    <w:uiPriority w:val="10"/>
    <w:qFormat/>
    <w:rsid w:val="00B01AEF"/>
    <w:rPr>
      <w:rFonts w:asciiTheme="majorHAnsi" w:eastAsiaTheme="majorEastAsia" w:hAnsiTheme="majorHAnsi" w:cstheme="majorBidi"/>
      <w:spacing w:val="-10"/>
      <w:kern w:val="2"/>
      <w:sz w:val="56"/>
      <w:szCs w:val="56"/>
    </w:rPr>
  </w:style>
  <w:style w:type="character" w:customStyle="1" w:styleId="Titolo1Carattere">
    <w:name w:val="Titolo 1 Carattere"/>
    <w:aliases w:val="Heading 1 [PACKT] Carattere"/>
    <w:link w:val="Titolo1"/>
    <w:rsid w:val="007F795E"/>
    <w:rPr>
      <w:rFonts w:ascii="Arial" w:eastAsia="Times New Roman" w:hAnsi="Arial" w:cs="Arial"/>
      <w:b/>
      <w:iCs/>
      <w:color w:val="000000"/>
      <w:kern w:val="32"/>
      <w:sz w:val="32"/>
      <w:szCs w:val="32"/>
      <w:lang w:val="en-GB"/>
    </w:rPr>
  </w:style>
  <w:style w:type="character" w:styleId="Collegamentoipertestuale">
    <w:name w:val="Hyperlink"/>
    <w:basedOn w:val="Carpredefinitoparagrafo"/>
    <w:uiPriority w:val="99"/>
    <w:unhideWhenUsed/>
    <w:rsid w:val="006149FB"/>
    <w:rPr>
      <w:color w:val="0563C1" w:themeColor="hyperlink"/>
      <w:u w:val="single"/>
    </w:rPr>
  </w:style>
  <w:style w:type="character" w:customStyle="1" w:styleId="UnresolvedMention">
    <w:name w:val="Unresolved Mention"/>
    <w:basedOn w:val="Carpredefinitoparagrafo"/>
    <w:uiPriority w:val="99"/>
    <w:semiHidden/>
    <w:unhideWhenUsed/>
    <w:qFormat/>
    <w:rsid w:val="006149FB"/>
    <w:rPr>
      <w:color w:val="605E5C"/>
      <w:shd w:val="clear" w:color="auto" w:fill="E1DFDD"/>
    </w:rPr>
  </w:style>
  <w:style w:type="character" w:customStyle="1" w:styleId="Titolo2Carattere">
    <w:name w:val="Titolo 2 Carattere"/>
    <w:aliases w:val="Heading 2 [PACKT] Carattere"/>
    <w:link w:val="Titolo2"/>
    <w:rsid w:val="007F795E"/>
    <w:rPr>
      <w:rFonts w:ascii="Arial" w:eastAsia="Times New Roman" w:hAnsi="Arial" w:cs="Arial"/>
      <w:b/>
      <w:bCs/>
      <w:iCs/>
      <w:color w:val="000000"/>
      <w:sz w:val="28"/>
      <w:szCs w:val="28"/>
      <w:lang w:val="en-GB"/>
    </w:rPr>
  </w:style>
  <w:style w:type="character" w:styleId="Collegamentovisitato">
    <w:name w:val="FollowedHyperlink"/>
    <w:basedOn w:val="Carpredefinitoparagrafo"/>
    <w:uiPriority w:val="99"/>
    <w:semiHidden/>
    <w:unhideWhenUsed/>
    <w:rsid w:val="00C41820"/>
    <w:rPr>
      <w:color w:val="954F72" w:themeColor="followedHyperlink"/>
      <w:u w:val="single"/>
    </w:rPr>
  </w:style>
  <w:style w:type="character" w:styleId="Enfasigrassetto">
    <w:name w:val="Strong"/>
    <w:basedOn w:val="Carpredefinitoparagrafo"/>
    <w:uiPriority w:val="22"/>
    <w:qFormat/>
    <w:rsid w:val="0073663A"/>
    <w:rPr>
      <w:b/>
      <w:bCs/>
    </w:rPr>
  </w:style>
  <w:style w:type="character" w:customStyle="1" w:styleId="PreformattatoHTMLCarattere">
    <w:name w:val="Preformattato HTML Carattere"/>
    <w:basedOn w:val="Carpredefinitoparagrafo"/>
    <w:link w:val="PreformattatoHTML"/>
    <w:uiPriority w:val="99"/>
    <w:semiHidden/>
    <w:qFormat/>
    <w:rsid w:val="00B53005"/>
    <w:rPr>
      <w:rFonts w:ascii="Courier New" w:eastAsia="Times New Roman" w:hAnsi="Courier New" w:cs="Courier New"/>
      <w:sz w:val="20"/>
      <w:szCs w:val="20"/>
      <w:lang w:eastAsia="pl-PL"/>
    </w:rPr>
  </w:style>
  <w:style w:type="character" w:customStyle="1" w:styleId="c1">
    <w:name w:val="c1"/>
    <w:basedOn w:val="Carpredefinitoparagrafo"/>
    <w:qFormat/>
    <w:rsid w:val="00B53005"/>
  </w:style>
  <w:style w:type="character" w:customStyle="1" w:styleId="k">
    <w:name w:val="k"/>
    <w:basedOn w:val="Carpredefinitoparagrafo"/>
    <w:qFormat/>
    <w:rsid w:val="00B53005"/>
  </w:style>
  <w:style w:type="character" w:customStyle="1" w:styleId="nf">
    <w:name w:val="nf"/>
    <w:basedOn w:val="Carpredefinitoparagrafo"/>
    <w:qFormat/>
    <w:rsid w:val="00B53005"/>
  </w:style>
  <w:style w:type="character" w:customStyle="1" w:styleId="p">
    <w:name w:val="p"/>
    <w:basedOn w:val="Carpredefinitoparagrafo"/>
    <w:qFormat/>
    <w:rsid w:val="00B53005"/>
  </w:style>
  <w:style w:type="character" w:customStyle="1" w:styleId="n">
    <w:name w:val="n"/>
    <w:basedOn w:val="Carpredefinitoparagrafo"/>
    <w:qFormat/>
    <w:rsid w:val="00B53005"/>
  </w:style>
  <w:style w:type="character" w:customStyle="1" w:styleId="o">
    <w:name w:val="o"/>
    <w:basedOn w:val="Carpredefinitoparagrafo"/>
    <w:qFormat/>
    <w:rsid w:val="00B53005"/>
  </w:style>
  <w:style w:type="character" w:customStyle="1" w:styleId="mi">
    <w:name w:val="mi"/>
    <w:basedOn w:val="Carpredefinitoparagrafo"/>
    <w:qFormat/>
    <w:rsid w:val="00B53005"/>
  </w:style>
  <w:style w:type="character" w:customStyle="1" w:styleId="sd">
    <w:name w:val="sd"/>
    <w:basedOn w:val="Carpredefinitoparagrafo"/>
    <w:qFormat/>
    <w:rsid w:val="00B53005"/>
  </w:style>
  <w:style w:type="character" w:customStyle="1" w:styleId="Titolo3Carattere">
    <w:name w:val="Titolo 3 Carattere"/>
    <w:aliases w:val="Heading 3 [PACKT] Carattere"/>
    <w:basedOn w:val="Carpredefinitoparagrafo"/>
    <w:link w:val="Titolo3"/>
    <w:qFormat/>
    <w:rsid w:val="00713874"/>
    <w:rPr>
      <w:rFonts w:ascii="Arial" w:eastAsia="Times New Roman" w:hAnsi="Arial" w:cs="Arial"/>
      <w:b/>
      <w:iCs/>
      <w:color w:val="000000"/>
      <w:sz w:val="26"/>
      <w:szCs w:val="26"/>
      <w:lang w:val="en-GB"/>
    </w:rPr>
  </w:style>
  <w:style w:type="character" w:styleId="Enfasicorsivo">
    <w:name w:val="Emphasis"/>
    <w:basedOn w:val="Carpredefinitoparagrafo"/>
    <w:uiPriority w:val="20"/>
    <w:qFormat/>
    <w:rsid w:val="00C8354B"/>
    <w:rPr>
      <w:i/>
      <w:iCs/>
    </w:rPr>
  </w:style>
  <w:style w:type="character" w:customStyle="1" w:styleId="LineNumbering">
    <w:name w:val="Line Numbering"/>
    <w:rsid w:val="001D6F5B"/>
  </w:style>
  <w:style w:type="paragraph" w:customStyle="1" w:styleId="Heading">
    <w:name w:val="Heading"/>
    <w:basedOn w:val="Normale"/>
    <w:next w:val="Corpodeltesto"/>
    <w:qFormat/>
    <w:rsid w:val="001D6F5B"/>
    <w:pPr>
      <w:keepNext/>
      <w:spacing w:before="240" w:after="120"/>
    </w:pPr>
    <w:rPr>
      <w:rFonts w:ascii="Liberation Sans" w:eastAsia="Microsoft YaHei" w:hAnsi="Liberation Sans"/>
      <w:sz w:val="28"/>
      <w:szCs w:val="28"/>
    </w:rPr>
  </w:style>
  <w:style w:type="paragraph" w:styleId="Corpodeltesto">
    <w:name w:val="Body Text"/>
    <w:basedOn w:val="Normale"/>
    <w:link w:val="CorpodeltestoCarattere"/>
    <w:rsid w:val="001D6F5B"/>
    <w:pPr>
      <w:spacing w:after="140" w:line="276" w:lineRule="auto"/>
    </w:pPr>
  </w:style>
  <w:style w:type="paragraph" w:styleId="Elenco">
    <w:name w:val="List"/>
    <w:basedOn w:val="Corpodeltesto"/>
    <w:rsid w:val="001D6F5B"/>
  </w:style>
  <w:style w:type="paragraph" w:styleId="Didascalia">
    <w:name w:val="caption"/>
    <w:basedOn w:val="Normale"/>
    <w:qFormat/>
    <w:rsid w:val="001D6F5B"/>
    <w:pPr>
      <w:suppressLineNumbers/>
      <w:spacing w:before="120" w:after="120"/>
    </w:pPr>
    <w:rPr>
      <w:i/>
      <w:iCs/>
    </w:rPr>
  </w:style>
  <w:style w:type="paragraph" w:customStyle="1" w:styleId="Index">
    <w:name w:val="Index"/>
    <w:basedOn w:val="Normale"/>
    <w:qFormat/>
    <w:rsid w:val="001D6F5B"/>
    <w:pPr>
      <w:suppressLineNumbers/>
    </w:pPr>
  </w:style>
  <w:style w:type="paragraph" w:styleId="Titolo">
    <w:name w:val="Title"/>
    <w:basedOn w:val="Normale"/>
    <w:next w:val="Normale"/>
    <w:link w:val="TitoloCarattere"/>
    <w:uiPriority w:val="10"/>
    <w:qFormat/>
    <w:rsid w:val="00B01AEF"/>
    <w:pPr>
      <w:contextualSpacing/>
    </w:pPr>
    <w:rPr>
      <w:rFonts w:asciiTheme="majorHAnsi" w:eastAsiaTheme="majorEastAsia" w:hAnsiTheme="majorHAnsi" w:cstheme="majorBidi"/>
      <w:spacing w:val="-10"/>
      <w:kern w:val="2"/>
      <w:sz w:val="56"/>
      <w:szCs w:val="56"/>
    </w:rPr>
  </w:style>
  <w:style w:type="paragraph" w:customStyle="1" w:styleId="paragraph">
    <w:name w:val="paragraph"/>
    <w:basedOn w:val="Normale"/>
    <w:qFormat/>
    <w:rsid w:val="00B01AEF"/>
    <w:pPr>
      <w:spacing w:beforeAutospacing="1" w:afterAutospacing="1"/>
    </w:pPr>
    <w:rPr>
      <w:lang w:eastAsia="en-GB"/>
    </w:rPr>
  </w:style>
  <w:style w:type="paragraph" w:styleId="NormaleWeb">
    <w:name w:val="Normal (Web)"/>
    <w:basedOn w:val="Normale"/>
    <w:uiPriority w:val="99"/>
    <w:semiHidden/>
    <w:unhideWhenUsed/>
    <w:qFormat/>
    <w:rsid w:val="005F772B"/>
    <w:pPr>
      <w:spacing w:beforeAutospacing="1" w:afterAutospacing="1"/>
    </w:pPr>
  </w:style>
  <w:style w:type="paragraph" w:styleId="Paragrafoelenco">
    <w:name w:val="List Paragraph"/>
    <w:basedOn w:val="Normale"/>
    <w:uiPriority w:val="34"/>
    <w:qFormat/>
    <w:rsid w:val="00E15B38"/>
    <w:pPr>
      <w:ind w:left="720"/>
      <w:contextualSpacing/>
    </w:pPr>
    <w:rPr>
      <w:rFonts w:asciiTheme="minorHAnsi" w:eastAsiaTheme="minorHAnsi" w:hAnsiTheme="minorHAnsi" w:cstheme="minorBidi"/>
    </w:rPr>
  </w:style>
  <w:style w:type="paragraph" w:styleId="PreformattatoHTML">
    <w:name w:val="HTML Preformatted"/>
    <w:basedOn w:val="Normale"/>
    <w:link w:val="PreformattatoHTMLCarattere"/>
    <w:uiPriority w:val="99"/>
    <w:semiHidden/>
    <w:unhideWhenUsed/>
    <w:qFormat/>
    <w:rsid w:val="00B53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paragraph" w:styleId="Testocommento">
    <w:name w:val="annotation text"/>
    <w:basedOn w:val="Normale"/>
    <w:link w:val="TestocommentoCarattere"/>
    <w:uiPriority w:val="99"/>
    <w:semiHidden/>
    <w:unhideWhenUsed/>
    <w:rsid w:val="001D6F5B"/>
    <w:rPr>
      <w:szCs w:val="20"/>
    </w:rPr>
  </w:style>
  <w:style w:type="character" w:customStyle="1" w:styleId="TestocommentoCarattere">
    <w:name w:val="Testo commento Carattere"/>
    <w:basedOn w:val="Carpredefinitoparagrafo"/>
    <w:link w:val="Testocommento"/>
    <w:uiPriority w:val="99"/>
    <w:semiHidden/>
    <w:rsid w:val="001D6F5B"/>
    <w:rPr>
      <w:rFonts w:ascii="Times New Roman" w:eastAsia="Times New Roman" w:hAnsi="Times New Roman" w:cs="Times New Roman"/>
      <w:sz w:val="20"/>
      <w:szCs w:val="20"/>
      <w:lang w:eastAsia="pl-PL"/>
    </w:rPr>
  </w:style>
  <w:style w:type="character" w:styleId="Rimandocommento">
    <w:name w:val="annotation reference"/>
    <w:basedOn w:val="Carpredefinitoparagrafo"/>
    <w:uiPriority w:val="99"/>
    <w:semiHidden/>
    <w:unhideWhenUsed/>
    <w:rsid w:val="001D6F5B"/>
    <w:rPr>
      <w:sz w:val="16"/>
      <w:szCs w:val="16"/>
    </w:rPr>
  </w:style>
  <w:style w:type="character" w:customStyle="1" w:styleId="Titolo4Carattere">
    <w:name w:val="Titolo 4 Carattere"/>
    <w:aliases w:val="Heading 4 [PACKT] Carattere"/>
    <w:basedOn w:val="Carpredefinitoparagrafo"/>
    <w:link w:val="Titolo4"/>
    <w:rsid w:val="00F11039"/>
    <w:rPr>
      <w:rFonts w:ascii="Arial" w:eastAsia="Times New Roman" w:hAnsi="Arial" w:cs="Arial"/>
      <w:b/>
      <w:iCs/>
      <w:color w:val="000000"/>
      <w:szCs w:val="28"/>
      <w:lang w:val="en-GB"/>
    </w:rPr>
  </w:style>
  <w:style w:type="character" w:customStyle="1" w:styleId="Titolo5Carattere">
    <w:name w:val="Titolo 5 Carattere"/>
    <w:aliases w:val="Heading 5 [PACKT] Carattere"/>
    <w:basedOn w:val="Carpredefinitoparagrafo"/>
    <w:link w:val="Titolo5"/>
    <w:rsid w:val="00F11039"/>
    <w:rPr>
      <w:rFonts w:ascii="Arial" w:eastAsia="Times New Roman" w:hAnsi="Arial" w:cs="Arial"/>
      <w:b/>
      <w:color w:val="000000"/>
      <w:sz w:val="22"/>
      <w:szCs w:val="26"/>
      <w:lang w:val="en-GB"/>
    </w:rPr>
  </w:style>
  <w:style w:type="character" w:customStyle="1" w:styleId="Titolo6Carattere">
    <w:name w:val="Titolo 6 Carattere"/>
    <w:aliases w:val="Heading 6 [PACKT] Carattere"/>
    <w:link w:val="Titolo6"/>
    <w:rsid w:val="007F795E"/>
    <w:rPr>
      <w:rFonts w:ascii="Arial" w:eastAsia="Times New Roman" w:hAnsi="Arial" w:cs="Times New Roman"/>
      <w:iCs/>
      <w:color w:val="000000"/>
      <w:sz w:val="20"/>
      <w:szCs w:val="22"/>
      <w:lang w:val="en-GB"/>
    </w:rPr>
  </w:style>
  <w:style w:type="paragraph" w:customStyle="1" w:styleId="NormalPACKT">
    <w:name w:val="Normal [PACKT]"/>
    <w:uiPriority w:val="99"/>
    <w:locked/>
    <w:rsid w:val="007F795E"/>
    <w:pPr>
      <w:suppressAutoHyphens w:val="0"/>
      <w:spacing w:after="120"/>
    </w:pPr>
    <w:rPr>
      <w:rFonts w:ascii="Times New Roman" w:eastAsia="Times New Roman" w:hAnsi="Times New Roman" w:cs="Times New Roman"/>
      <w:sz w:val="22"/>
      <w:lang w:val="en-US"/>
    </w:rPr>
  </w:style>
  <w:style w:type="paragraph" w:styleId="Pidipagina">
    <w:name w:val="footer"/>
    <w:basedOn w:val="Normale"/>
    <w:link w:val="PidipaginaCarattere"/>
    <w:semiHidden/>
    <w:rsid w:val="007F795E"/>
    <w:pPr>
      <w:tabs>
        <w:tab w:val="center" w:pos="4320"/>
        <w:tab w:val="right" w:pos="8640"/>
      </w:tabs>
    </w:pPr>
  </w:style>
  <w:style w:type="character" w:customStyle="1" w:styleId="PidipaginaCarattere">
    <w:name w:val="Piè di pagina Carattere"/>
    <w:basedOn w:val="Carpredefinitoparagrafo"/>
    <w:link w:val="Pidipagina"/>
    <w:semiHidden/>
    <w:rsid w:val="00F11039"/>
    <w:rPr>
      <w:rFonts w:ascii="Arial" w:eastAsia="Times New Roman" w:hAnsi="Arial" w:cs="Arial"/>
      <w:bCs/>
      <w:sz w:val="20"/>
      <w:lang w:val="en-US"/>
    </w:rPr>
  </w:style>
  <w:style w:type="character" w:customStyle="1" w:styleId="EmailPACKT">
    <w:name w:val="Email [PACKT]"/>
    <w:uiPriority w:val="99"/>
    <w:qFormat/>
    <w:locked/>
    <w:rsid w:val="007F795E"/>
    <w:rPr>
      <w:rFonts w:ascii="Lucida Console" w:hAnsi="Lucida Console"/>
      <w:color w:val="FF6600"/>
      <w:sz w:val="19"/>
      <w:szCs w:val="18"/>
    </w:rPr>
  </w:style>
  <w:style w:type="character" w:customStyle="1" w:styleId="URLPACKT">
    <w:name w:val="URL [PACKT]"/>
    <w:uiPriority w:val="99"/>
    <w:rsid w:val="007F795E"/>
    <w:rPr>
      <w:rFonts w:ascii="Lucida Console" w:hAnsi="Lucida Console"/>
      <w:color w:val="0000FF"/>
      <w:sz w:val="19"/>
      <w:szCs w:val="18"/>
    </w:rPr>
  </w:style>
  <w:style w:type="character" w:customStyle="1" w:styleId="CodeInTextPACKT">
    <w:name w:val="Code In Text [PACKT]"/>
    <w:uiPriority w:val="99"/>
    <w:locked/>
    <w:rsid w:val="007F795E"/>
    <w:rPr>
      <w:rFonts w:ascii="Lucida Console" w:hAnsi="Lucida Console"/>
      <w:color w:val="747959"/>
      <w:sz w:val="19"/>
      <w:szCs w:val="18"/>
    </w:rPr>
  </w:style>
  <w:style w:type="paragraph" w:customStyle="1" w:styleId="ChapterTitlePACKT">
    <w:name w:val="Chapter Title [PACKT]"/>
    <w:next w:val="NormalPACKT"/>
    <w:uiPriority w:val="99"/>
    <w:locked/>
    <w:rsid w:val="007F795E"/>
    <w:pPr>
      <w:suppressAutoHyphens w:val="0"/>
      <w:spacing w:after="840"/>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7F795E"/>
    <w:rPr>
      <w:rFonts w:ascii="Times New Roman" w:hAnsi="Times New Roman"/>
      <w:b/>
      <w:color w:val="008000"/>
      <w:sz w:val="22"/>
    </w:rPr>
  </w:style>
  <w:style w:type="character" w:customStyle="1" w:styleId="KeyWordPACKT">
    <w:name w:val="Key Word [PACKT]"/>
    <w:uiPriority w:val="99"/>
    <w:locked/>
    <w:rsid w:val="007F795E"/>
    <w:rPr>
      <w:b/>
    </w:rPr>
  </w:style>
  <w:style w:type="character" w:customStyle="1" w:styleId="KeyPACKT">
    <w:name w:val="Key [PACKT]"/>
    <w:uiPriority w:val="99"/>
    <w:locked/>
    <w:rsid w:val="007F795E"/>
    <w:rPr>
      <w:i/>
      <w:color w:val="00CCFF"/>
    </w:rPr>
  </w:style>
  <w:style w:type="character" w:customStyle="1" w:styleId="ChapterrefPACKT">
    <w:name w:val="Chapterref [PACKT]"/>
    <w:uiPriority w:val="99"/>
    <w:locked/>
    <w:rsid w:val="007F795E"/>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7F795E"/>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7F795E"/>
    <w:pPr>
      <w:numPr>
        <w:numId w:val="5"/>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7F795E"/>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7F795E"/>
    <w:pPr>
      <w:numPr>
        <w:numId w:val="8"/>
      </w:numPr>
    </w:pPr>
  </w:style>
  <w:style w:type="paragraph" w:customStyle="1" w:styleId="TableColumnHeadingPACKT">
    <w:name w:val="Table Column Heading [PACKT]"/>
    <w:basedOn w:val="NormalPACKT"/>
    <w:uiPriority w:val="99"/>
    <w:rsid w:val="007F795E"/>
    <w:pPr>
      <w:spacing w:before="60" w:after="60"/>
    </w:pPr>
    <w:rPr>
      <w:rFonts w:cs="Arial"/>
      <w:b/>
      <w:bCs/>
      <w:sz w:val="20"/>
    </w:rPr>
  </w:style>
  <w:style w:type="paragraph" w:customStyle="1" w:styleId="CodeEndPACKT">
    <w:name w:val="Code End [PACKT]"/>
    <w:basedOn w:val="CodePACKT"/>
    <w:next w:val="NormalPACKT"/>
    <w:uiPriority w:val="99"/>
    <w:locked/>
    <w:rsid w:val="007F795E"/>
    <w:pPr>
      <w:spacing w:after="120"/>
    </w:pPr>
  </w:style>
  <w:style w:type="paragraph" w:customStyle="1" w:styleId="TableColumnContentPACKT">
    <w:name w:val="Table Column Content [PACKT]"/>
    <w:basedOn w:val="TableColumnHeadingPACKT"/>
    <w:uiPriority w:val="99"/>
    <w:rsid w:val="007F795E"/>
    <w:rPr>
      <w:b w:val="0"/>
    </w:rPr>
  </w:style>
  <w:style w:type="paragraph" w:customStyle="1" w:styleId="CommandLinePACKT">
    <w:name w:val="Command Line [PACKT]"/>
    <w:basedOn w:val="CodePACKT"/>
    <w:uiPriority w:val="99"/>
    <w:qFormat/>
    <w:locked/>
    <w:rsid w:val="007F795E"/>
    <w:pPr>
      <w:spacing w:after="60"/>
      <w:ind w:left="0"/>
    </w:pPr>
  </w:style>
  <w:style w:type="paragraph" w:customStyle="1" w:styleId="CodeWithinTipPACKT">
    <w:name w:val="Code Within Tip [PACKT]"/>
    <w:uiPriority w:val="99"/>
    <w:qFormat/>
    <w:rsid w:val="007F795E"/>
    <w:pPr>
      <w:pBdr>
        <w:top w:val="double" w:sz="4" w:space="6" w:color="auto"/>
        <w:bottom w:val="double" w:sz="4" w:space="9" w:color="auto"/>
      </w:pBdr>
      <w:suppressAutoHyphens w:val="0"/>
      <w:spacing w:after="50"/>
      <w:ind w:left="720" w:right="720"/>
    </w:pPr>
    <w:rPr>
      <w:rFonts w:ascii="Lucida Console" w:eastAsia="Times New Roman" w:hAnsi="Lucida Console" w:cs="Times New Roman"/>
      <w:sz w:val="19"/>
      <w:szCs w:val="20"/>
      <w:lang w:val="en-US"/>
    </w:rPr>
  </w:style>
  <w:style w:type="paragraph" w:customStyle="1" w:styleId="ChapterNumberPACKT">
    <w:name w:val="Chapter Number [PACKT]"/>
    <w:next w:val="ChapterTitlePACKT"/>
    <w:locked/>
    <w:rsid w:val="007F795E"/>
    <w:pPr>
      <w:suppressAutoHyphens w:val="0"/>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7F795E"/>
    <w:pPr>
      <w:spacing w:after="120"/>
    </w:pPr>
  </w:style>
  <w:style w:type="paragraph" w:customStyle="1" w:styleId="FigurePACKT">
    <w:name w:val="Figure [PACKT]"/>
    <w:uiPriority w:val="99"/>
    <w:locked/>
    <w:rsid w:val="007F795E"/>
    <w:pPr>
      <w:suppressAutoHyphens w:val="0"/>
      <w:spacing w:before="240" w:after="240"/>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7F795E"/>
    <w:pPr>
      <w:spacing w:after="120"/>
    </w:pPr>
  </w:style>
  <w:style w:type="paragraph" w:customStyle="1" w:styleId="BulletWithinBulletPACKT">
    <w:name w:val="Bullet Within Bullet [PACKT]"/>
    <w:basedOn w:val="BulletPACKT"/>
    <w:uiPriority w:val="99"/>
    <w:locked/>
    <w:rsid w:val="007F795E"/>
    <w:pPr>
      <w:tabs>
        <w:tab w:val="clear" w:pos="360"/>
      </w:tabs>
      <w:ind w:left="1440" w:right="720"/>
    </w:pPr>
  </w:style>
  <w:style w:type="paragraph" w:customStyle="1" w:styleId="BulletWithinBulletEndPACKT">
    <w:name w:val="Bullet Within Bullet End [PACKT]"/>
    <w:basedOn w:val="BulletWithinBulletPACKT"/>
    <w:uiPriority w:val="99"/>
    <w:locked/>
    <w:rsid w:val="007F795E"/>
    <w:pPr>
      <w:spacing w:after="120"/>
    </w:pPr>
  </w:style>
  <w:style w:type="paragraph" w:customStyle="1" w:styleId="TipPACKT">
    <w:name w:val="Tip [PACKT]"/>
    <w:basedOn w:val="InformationBoxPACKT"/>
    <w:next w:val="NormalPACKT"/>
    <w:uiPriority w:val="99"/>
    <w:qFormat/>
    <w:rsid w:val="007F795E"/>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7F795E"/>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7F795E"/>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7F795E"/>
  </w:style>
  <w:style w:type="paragraph" w:customStyle="1" w:styleId="PartTitlePACKT">
    <w:name w:val="Part Title [PACKT]"/>
    <w:basedOn w:val="PartPACKT"/>
    <w:uiPriority w:val="99"/>
    <w:qFormat/>
    <w:rsid w:val="007F795E"/>
    <w:rPr>
      <w:i/>
      <w:sz w:val="26"/>
      <w:u w:val="none"/>
    </w:rPr>
  </w:style>
  <w:style w:type="paragraph" w:customStyle="1" w:styleId="CommandLineEndPACKT">
    <w:name w:val="Command Line End [PACKT]"/>
    <w:basedOn w:val="CommandLinePACKT"/>
    <w:uiPriority w:val="99"/>
    <w:locked/>
    <w:rsid w:val="007F795E"/>
    <w:pPr>
      <w:spacing w:after="120"/>
    </w:pPr>
    <w:rPr>
      <w:bCs/>
      <w:noProof/>
      <w:szCs w:val="20"/>
      <w:lang w:eastAsia="en-US"/>
    </w:rPr>
  </w:style>
  <w:style w:type="paragraph" w:customStyle="1" w:styleId="CodeWithinBulletsPACKT">
    <w:name w:val="Code Within Bullets [PACKT]"/>
    <w:basedOn w:val="CodePACKT"/>
    <w:uiPriority w:val="99"/>
    <w:locked/>
    <w:rsid w:val="007F795E"/>
    <w:pPr>
      <w:ind w:left="1080"/>
    </w:pPr>
    <w:rPr>
      <w:szCs w:val="20"/>
    </w:rPr>
  </w:style>
  <w:style w:type="paragraph" w:customStyle="1" w:styleId="CodeWithinBulletsEndPACKT">
    <w:name w:val="Code Within Bullets End [PACKT]"/>
    <w:basedOn w:val="CodeWithinBulletsPACKT"/>
    <w:uiPriority w:val="99"/>
    <w:locked/>
    <w:rsid w:val="007F795E"/>
    <w:pPr>
      <w:spacing w:after="120"/>
    </w:pPr>
  </w:style>
  <w:style w:type="paragraph" w:customStyle="1" w:styleId="NumberedBulletWithinBulletPACKT">
    <w:name w:val="Numbered Bullet Within Bullet [PACKT]"/>
    <w:basedOn w:val="BulletWithinBulletPACKT"/>
    <w:uiPriority w:val="99"/>
    <w:locked/>
    <w:rsid w:val="007F795E"/>
    <w:pPr>
      <w:numPr>
        <w:numId w:val="11"/>
      </w:numPr>
    </w:pPr>
  </w:style>
  <w:style w:type="paragraph" w:customStyle="1" w:styleId="NumberedBulletWithinBulletEndPACKT">
    <w:name w:val="Numbered Bullet Within Bullet End [PACKT]"/>
    <w:basedOn w:val="NumberedBulletWithinBulletPACKT"/>
    <w:uiPriority w:val="99"/>
    <w:locked/>
    <w:rsid w:val="007F795E"/>
    <w:pPr>
      <w:spacing w:after="120"/>
    </w:pPr>
  </w:style>
  <w:style w:type="paragraph" w:customStyle="1" w:styleId="BulletWithinInformationBoxPACKT">
    <w:name w:val="Bullet Within Information Box [PACKT]"/>
    <w:basedOn w:val="InformationBoxPACKT"/>
    <w:uiPriority w:val="99"/>
    <w:qFormat/>
    <w:locked/>
    <w:rsid w:val="007F795E"/>
    <w:pPr>
      <w:spacing w:before="0" w:after="20"/>
      <w:ind w:left="1080" w:hanging="360"/>
    </w:pPr>
  </w:style>
  <w:style w:type="paragraph" w:customStyle="1" w:styleId="CodeWithinTipEndPACKT">
    <w:name w:val="Code Within Tip End [PACKT]"/>
    <w:basedOn w:val="CodeWithinTipPACKT"/>
    <w:uiPriority w:val="99"/>
    <w:qFormat/>
    <w:rsid w:val="007F795E"/>
    <w:pPr>
      <w:spacing w:after="120"/>
    </w:pPr>
  </w:style>
  <w:style w:type="paragraph" w:customStyle="1" w:styleId="CodeWithinInformationBoxPACKT">
    <w:name w:val="Code Within Information Box [PACKT]"/>
    <w:basedOn w:val="CodeWithinTipPACKT"/>
    <w:uiPriority w:val="99"/>
    <w:qFormat/>
    <w:rsid w:val="007F795E"/>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7F795E"/>
    <w:rPr>
      <w:i/>
      <w:color w:val="FF99CC"/>
    </w:rPr>
  </w:style>
  <w:style w:type="paragraph" w:customStyle="1" w:styleId="QuotePACKT">
    <w:name w:val="Quote [PACKT]"/>
    <w:basedOn w:val="NormalPACKT"/>
    <w:uiPriority w:val="99"/>
    <w:rsid w:val="007F795E"/>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7F795E"/>
    <w:rPr>
      <w:rFonts w:ascii="Arial" w:hAnsi="Arial"/>
      <w:b/>
      <w:color w:val="FF0000"/>
      <w:sz w:val="28"/>
      <w:szCs w:val="28"/>
    </w:rPr>
  </w:style>
  <w:style w:type="paragraph" w:customStyle="1" w:styleId="IgnorePACKT">
    <w:name w:val="Ignore [PACKT]"/>
    <w:basedOn w:val="FigureWithinTipPACKT"/>
    <w:uiPriority w:val="99"/>
    <w:qFormat/>
    <w:rsid w:val="007F795E"/>
  </w:style>
  <w:style w:type="paragraph" w:customStyle="1" w:styleId="FigureWithinTipPACKT">
    <w:name w:val="Figure Within Tip [PACKT]"/>
    <w:basedOn w:val="FigureWithinTableContentPACKT"/>
    <w:uiPriority w:val="99"/>
    <w:qFormat/>
    <w:rsid w:val="007F795E"/>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7F795E"/>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7F795E"/>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7F795E"/>
  </w:style>
  <w:style w:type="paragraph" w:customStyle="1" w:styleId="InformationBoxWithinBulletPACKT">
    <w:name w:val="Information Box Within Bullet [PACKT]"/>
    <w:basedOn w:val="InformationBoxPACKT"/>
    <w:uiPriority w:val="99"/>
    <w:qFormat/>
    <w:rsid w:val="007F795E"/>
    <w:pPr>
      <w:ind w:left="1080"/>
    </w:pPr>
  </w:style>
  <w:style w:type="paragraph" w:customStyle="1" w:styleId="BulletWithinInformationBoxEndPACKT">
    <w:name w:val="Bullet Within Information Box End [PACKT]"/>
    <w:basedOn w:val="BulletWithinInformationBoxPACKT"/>
    <w:uiPriority w:val="99"/>
    <w:qFormat/>
    <w:rsid w:val="007F795E"/>
    <w:pPr>
      <w:spacing w:after="60"/>
    </w:pPr>
  </w:style>
  <w:style w:type="paragraph" w:customStyle="1" w:styleId="BulletWithinTipPACKT">
    <w:name w:val="Bullet Within Tip [PACKT]"/>
    <w:basedOn w:val="BulletWithinInformationBoxPACKT"/>
    <w:uiPriority w:val="99"/>
    <w:qFormat/>
    <w:rsid w:val="007F795E"/>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7F795E"/>
    <w:pPr>
      <w:spacing w:after="60"/>
    </w:pPr>
  </w:style>
  <w:style w:type="paragraph" w:customStyle="1" w:styleId="CodeWithinInformationBoxEndPACKT">
    <w:name w:val="Code Within Information Box End [PACKT]"/>
    <w:basedOn w:val="CodeWithinInformationBoxPACKT"/>
    <w:qFormat/>
    <w:rsid w:val="007F795E"/>
    <w:pPr>
      <w:spacing w:before="180" w:after="180"/>
    </w:pPr>
  </w:style>
  <w:style w:type="paragraph" w:customStyle="1" w:styleId="CodeWithinTableColumnContentPACKT">
    <w:name w:val="Code Within Table Column Content [PACKT]"/>
    <w:basedOn w:val="CodeWithinTipEndPACKT"/>
    <w:uiPriority w:val="99"/>
    <w:qFormat/>
    <w:rsid w:val="007F795E"/>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7F795E"/>
    <w:pPr>
      <w:spacing w:after="120"/>
    </w:pPr>
  </w:style>
  <w:style w:type="paragraph" w:customStyle="1" w:styleId="CommandLineWithinTipPACKT">
    <w:name w:val="Command Line Within Tip [PACKT]"/>
    <w:basedOn w:val="CommandLinePACKT"/>
    <w:uiPriority w:val="99"/>
    <w:qFormat/>
    <w:rsid w:val="007F795E"/>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7F795E"/>
    <w:pPr>
      <w:spacing w:after="120"/>
    </w:pPr>
  </w:style>
  <w:style w:type="paragraph" w:customStyle="1" w:styleId="CommandLineWithinInformationBoxPACKT">
    <w:name w:val="Command Line Within Information Box [PACKT]"/>
    <w:basedOn w:val="CommandLineWithinTipPACKT"/>
    <w:uiPriority w:val="99"/>
    <w:qFormat/>
    <w:rsid w:val="007F795E"/>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7F795E"/>
    <w:pPr>
      <w:spacing w:after="120"/>
    </w:pPr>
  </w:style>
  <w:style w:type="paragraph" w:customStyle="1" w:styleId="CommandLineWithinTableColumnContentPACKT">
    <w:name w:val="Command Line Within Table Column Content [PACKT]"/>
    <w:basedOn w:val="CommandLineWithinInformationBoxEndPACKT"/>
    <w:uiPriority w:val="99"/>
    <w:qFormat/>
    <w:rsid w:val="007F795E"/>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7F795E"/>
    <w:pPr>
      <w:spacing w:after="120"/>
    </w:pPr>
  </w:style>
  <w:style w:type="paragraph" w:customStyle="1" w:styleId="CommandLineWithinBulletPACKT">
    <w:name w:val="Command Line Within Bullet [PACKT]"/>
    <w:basedOn w:val="CommandLineWithinTableColumnContentEndPACKT"/>
    <w:uiPriority w:val="99"/>
    <w:qFormat/>
    <w:rsid w:val="007F795E"/>
    <w:pPr>
      <w:ind w:left="720"/>
    </w:pPr>
  </w:style>
  <w:style w:type="paragraph" w:customStyle="1" w:styleId="CommandLineWithinBulletEndPACKT">
    <w:name w:val="Command Line Within Bullet End [PACKT]"/>
    <w:basedOn w:val="CommandLineWithinBulletPACKT"/>
    <w:uiPriority w:val="99"/>
    <w:qFormat/>
    <w:rsid w:val="007F795E"/>
  </w:style>
  <w:style w:type="paragraph" w:customStyle="1" w:styleId="QuoteWithinBulletPACKT">
    <w:name w:val="Quote Within Bullet [PACKT]"/>
    <w:basedOn w:val="QuotePACKT"/>
    <w:uiPriority w:val="99"/>
    <w:qFormat/>
    <w:rsid w:val="007F795E"/>
    <w:pPr>
      <w:ind w:left="864" w:right="864"/>
    </w:pPr>
  </w:style>
  <w:style w:type="paragraph" w:customStyle="1" w:styleId="RomanNumberedBulletPACKT">
    <w:name w:val="Roman Numbered Bullet [PACKT]"/>
    <w:basedOn w:val="NumberedBulletPACKT"/>
    <w:uiPriority w:val="99"/>
    <w:qFormat/>
    <w:rsid w:val="007F795E"/>
    <w:pPr>
      <w:numPr>
        <w:numId w:val="15"/>
      </w:numPr>
      <w:tabs>
        <w:tab w:val="clear" w:pos="360"/>
      </w:tabs>
    </w:pPr>
  </w:style>
  <w:style w:type="paragraph" w:customStyle="1" w:styleId="RomanNumberedBulletEndPACKT">
    <w:name w:val="Roman Numbered Bullet End [PACKT]"/>
    <w:basedOn w:val="RomanNumberedBulletPACKT"/>
    <w:uiPriority w:val="99"/>
    <w:qFormat/>
    <w:rsid w:val="007F795E"/>
    <w:pPr>
      <w:spacing w:after="120"/>
    </w:pPr>
  </w:style>
  <w:style w:type="character" w:customStyle="1" w:styleId="CodeHighlightedPACKT">
    <w:name w:val="Code Highlighted [PACKT]"/>
    <w:uiPriority w:val="99"/>
    <w:qFormat/>
    <w:rsid w:val="007F795E"/>
    <w:rPr>
      <w:rFonts w:ascii="Lucida Console" w:hAnsi="Lucida Console"/>
      <w:b/>
      <w:color w:val="747959"/>
      <w:sz w:val="18"/>
      <w:szCs w:val="18"/>
    </w:rPr>
  </w:style>
  <w:style w:type="character" w:customStyle="1" w:styleId="IconPACKT">
    <w:name w:val="Icon [PACKT]"/>
    <w:uiPriority w:val="99"/>
    <w:qFormat/>
    <w:rsid w:val="007F795E"/>
    <w:rPr>
      <w:rFonts w:ascii="Times New Roman" w:hAnsi="Times New Roman"/>
      <w:noProof/>
      <w:sz w:val="22"/>
    </w:rPr>
  </w:style>
  <w:style w:type="table" w:styleId="Grigliatabella">
    <w:name w:val="Table Grid"/>
    <w:basedOn w:val="Tabellanormale"/>
    <w:rsid w:val="007F795E"/>
    <w:pPr>
      <w:suppressAutoHyphens w:val="0"/>
    </w:pPr>
    <w:rPr>
      <w:rFonts w:ascii="Times New Roman" w:eastAsia="Times New Roman" w:hAnsi="Times New Roman" w:cs="Times New Roman"/>
      <w:sz w:val="20"/>
      <w:szCs w:val="20"/>
      <w:lang w:val="en-GB"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aptionPACKT">
    <w:name w:val="Figure Caption [PACKT]"/>
    <w:basedOn w:val="FigurePACKT"/>
    <w:uiPriority w:val="99"/>
    <w:qFormat/>
    <w:rsid w:val="007F795E"/>
    <w:pPr>
      <w:spacing w:before="0" w:after="120"/>
    </w:pPr>
    <w:rPr>
      <w:rFonts w:ascii="Times New Roman" w:hAnsi="Times New Roman"/>
    </w:rPr>
  </w:style>
  <w:style w:type="paragraph" w:customStyle="1" w:styleId="AlphabeticalBulletPACKT">
    <w:name w:val="Alphabetical Bullet [PACKT]"/>
    <w:basedOn w:val="Normale"/>
    <w:uiPriority w:val="99"/>
    <w:qFormat/>
    <w:rsid w:val="007F795E"/>
    <w:pPr>
      <w:numPr>
        <w:numId w:val="21"/>
      </w:numPr>
      <w:tabs>
        <w:tab w:val="left" w:pos="360"/>
      </w:tabs>
      <w:suppressAutoHyphens/>
      <w:ind w:right="720"/>
    </w:pPr>
    <w:rPr>
      <w:bCs/>
      <w:sz w:val="22"/>
    </w:rPr>
  </w:style>
  <w:style w:type="paragraph" w:customStyle="1" w:styleId="AlphabeticalBulletEndPACKT">
    <w:name w:val="Alphabetical Bullet End [PACKT]"/>
    <w:basedOn w:val="AlphabeticalBulletPACKT"/>
    <w:uiPriority w:val="99"/>
    <w:qFormat/>
    <w:rsid w:val="007F795E"/>
    <w:pPr>
      <w:spacing w:after="120"/>
    </w:pPr>
    <w:rPr>
      <w:bCs w:val="0"/>
    </w:rPr>
  </w:style>
  <w:style w:type="paragraph" w:customStyle="1" w:styleId="PartSectionPACKT">
    <w:name w:val="Part Section [PACKT]"/>
    <w:basedOn w:val="PartTitlePACKT"/>
    <w:uiPriority w:val="99"/>
    <w:qFormat/>
    <w:rsid w:val="007F795E"/>
    <w:rPr>
      <w:sz w:val="46"/>
    </w:rPr>
  </w:style>
  <w:style w:type="paragraph" w:customStyle="1" w:styleId="BulletWithinTableColumnContentPACKT">
    <w:name w:val="Bullet Within Table Column Content [PACKT]"/>
    <w:basedOn w:val="BulletPACKT"/>
    <w:uiPriority w:val="99"/>
    <w:qFormat/>
    <w:rsid w:val="007F795E"/>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7F795E"/>
    <w:pPr>
      <w:spacing w:after="120"/>
    </w:pPr>
  </w:style>
  <w:style w:type="paragraph" w:customStyle="1" w:styleId="PartHeadingPACKT">
    <w:name w:val="Part Heading [PACKT]"/>
    <w:basedOn w:val="ChapterTitlePACKT"/>
    <w:qFormat/>
    <w:rsid w:val="007F795E"/>
  </w:style>
  <w:style w:type="paragraph" w:styleId="Testofumetto">
    <w:name w:val="Balloon Text"/>
    <w:basedOn w:val="Normale"/>
    <w:link w:val="TestofumettoCarattere"/>
    <w:rsid w:val="007F795E"/>
    <w:rPr>
      <w:rFonts w:ascii="Tahoma" w:hAnsi="Tahoma"/>
      <w:sz w:val="16"/>
      <w:szCs w:val="16"/>
    </w:rPr>
  </w:style>
  <w:style w:type="character" w:customStyle="1" w:styleId="TestofumettoCarattere">
    <w:name w:val="Testo fumetto Carattere"/>
    <w:link w:val="Testofumetto"/>
    <w:rsid w:val="007F795E"/>
    <w:rPr>
      <w:rFonts w:ascii="Tahoma" w:eastAsia="Times New Roman" w:hAnsi="Tahoma" w:cs="Times New Roman"/>
      <w:bCs/>
      <w:sz w:val="16"/>
      <w:szCs w:val="16"/>
    </w:rPr>
  </w:style>
  <w:style w:type="paragraph" w:customStyle="1" w:styleId="BulletWithoutBulletWithinBulletPACKT">
    <w:name w:val="Bullet Without Bullet Within Bullet [PACKT]"/>
    <w:basedOn w:val="BulletPACKT"/>
    <w:uiPriority w:val="99"/>
    <w:rsid w:val="007F795E"/>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7F795E"/>
    <w:pPr>
      <w:spacing w:after="120"/>
    </w:pPr>
  </w:style>
  <w:style w:type="paragraph" w:customStyle="1" w:styleId="BulletWithoutBulletWithinNestedBulletPACKT">
    <w:name w:val="Bullet Without Bullet Within Nested Bullet [PACKT]"/>
    <w:basedOn w:val="BulletWithoutBulletWithinBulletPACKT"/>
    <w:uiPriority w:val="99"/>
    <w:rsid w:val="007F795E"/>
    <w:pPr>
      <w:ind w:left="1440"/>
    </w:pPr>
  </w:style>
  <w:style w:type="paragraph" w:customStyle="1" w:styleId="BulletWithoutBulletWithinNestedBulletEndPACKT">
    <w:name w:val="Bullet Without Bullet Within Nested Bullet End [PACKT]"/>
    <w:basedOn w:val="BulletWithoutBulletWithinNestedBulletPACKT"/>
    <w:uiPriority w:val="99"/>
    <w:rsid w:val="007F795E"/>
    <w:pPr>
      <w:spacing w:after="173"/>
    </w:pPr>
  </w:style>
  <w:style w:type="paragraph" w:customStyle="1" w:styleId="AppendixTitlePACKT">
    <w:name w:val="Appendix Title [PACKT]"/>
    <w:basedOn w:val="NormalPACKT"/>
    <w:uiPriority w:val="99"/>
    <w:rsid w:val="007F795E"/>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7F795E"/>
  </w:style>
  <w:style w:type="numbering" w:customStyle="1" w:styleId="NumberedBulletWithinBullet">
    <w:name w:val="Numbered Bullet Within Bullet"/>
    <w:uiPriority w:val="99"/>
    <w:rsid w:val="007F795E"/>
    <w:pPr>
      <w:numPr>
        <w:numId w:val="9"/>
      </w:numPr>
    </w:pPr>
  </w:style>
  <w:style w:type="numbering" w:customStyle="1" w:styleId="RomanNumberedBullet">
    <w:name w:val="Roman Numbered Bullet"/>
    <w:uiPriority w:val="99"/>
    <w:rsid w:val="007F795E"/>
    <w:pPr>
      <w:numPr>
        <w:numId w:val="12"/>
      </w:numPr>
    </w:pPr>
  </w:style>
  <w:style w:type="numbering" w:customStyle="1" w:styleId="AlphabeticalBullet">
    <w:name w:val="Alphabetical Bullet"/>
    <w:uiPriority w:val="99"/>
    <w:rsid w:val="007F795E"/>
    <w:pPr>
      <w:numPr>
        <w:numId w:val="20"/>
      </w:numPr>
    </w:pPr>
  </w:style>
  <w:style w:type="paragraph" w:styleId="Soggettocommento">
    <w:name w:val="annotation subject"/>
    <w:basedOn w:val="Testocommento"/>
    <w:next w:val="Testocommento"/>
    <w:link w:val="SoggettocommentoCarattere"/>
    <w:uiPriority w:val="99"/>
    <w:semiHidden/>
    <w:unhideWhenUsed/>
    <w:rsid w:val="003608DE"/>
    <w:rPr>
      <w:b/>
    </w:rPr>
  </w:style>
  <w:style w:type="character" w:customStyle="1" w:styleId="SoggettocommentoCarattere">
    <w:name w:val="Soggetto commento Carattere"/>
    <w:basedOn w:val="TestocommentoCarattere"/>
    <w:link w:val="Soggettocommento"/>
    <w:uiPriority w:val="99"/>
    <w:semiHidden/>
    <w:rsid w:val="003608DE"/>
    <w:rPr>
      <w:rFonts w:ascii="Arial" w:eastAsia="Times New Roman" w:hAnsi="Arial" w:cs="Arial"/>
      <w:b/>
      <w:bCs/>
      <w:sz w:val="20"/>
      <w:szCs w:val="20"/>
      <w:lang w:val="en-US" w:eastAsia="pl-PL"/>
    </w:rPr>
  </w:style>
  <w:style w:type="paragraph" w:styleId="Revisione">
    <w:name w:val="Revision"/>
    <w:hidden/>
    <w:uiPriority w:val="99"/>
    <w:semiHidden/>
    <w:rsid w:val="00E90A19"/>
    <w:pPr>
      <w:suppressAutoHyphens w:val="0"/>
    </w:pPr>
    <w:rPr>
      <w:rFonts w:ascii="Arial" w:eastAsia="Times New Roman" w:hAnsi="Arial" w:cs="Arial"/>
      <w:bCs/>
      <w:sz w:val="20"/>
      <w:lang w:val="en-US"/>
    </w:rPr>
  </w:style>
  <w:style w:type="character" w:customStyle="1" w:styleId="kn">
    <w:name w:val="kn"/>
    <w:basedOn w:val="Carpredefinitoparagrafo"/>
    <w:rsid w:val="008D7F55"/>
  </w:style>
  <w:style w:type="character" w:customStyle="1" w:styleId="nn">
    <w:name w:val="nn"/>
    <w:basedOn w:val="Carpredefinitoparagrafo"/>
    <w:rsid w:val="008D7F55"/>
  </w:style>
  <w:style w:type="character" w:customStyle="1" w:styleId="s2">
    <w:name w:val="s2"/>
    <w:basedOn w:val="Carpredefinitoparagrafo"/>
    <w:rsid w:val="008D7F55"/>
  </w:style>
  <w:style w:type="character" w:customStyle="1" w:styleId="s1">
    <w:name w:val="s1"/>
    <w:basedOn w:val="Carpredefinitoparagrafo"/>
    <w:rsid w:val="00007DCA"/>
  </w:style>
  <w:style w:type="character" w:customStyle="1" w:styleId="mf">
    <w:name w:val="mf"/>
    <w:basedOn w:val="Carpredefinitoparagrafo"/>
    <w:rsid w:val="005E6478"/>
  </w:style>
  <w:style w:type="character" w:customStyle="1" w:styleId="kc">
    <w:name w:val="kc"/>
    <w:basedOn w:val="Carpredefinitoparagrafo"/>
    <w:rsid w:val="005E6478"/>
  </w:style>
  <w:style w:type="character" w:customStyle="1" w:styleId="ow">
    <w:name w:val="ow"/>
    <w:basedOn w:val="Carpredefinitoparagrafo"/>
    <w:rsid w:val="005E6478"/>
  </w:style>
  <w:style w:type="character" w:customStyle="1" w:styleId="nb">
    <w:name w:val="nb"/>
    <w:basedOn w:val="Carpredefinitoparagrafo"/>
    <w:rsid w:val="003950F3"/>
  </w:style>
  <w:style w:type="paragraph" w:customStyle="1" w:styleId="msonormal0">
    <w:name w:val="msonormal"/>
    <w:basedOn w:val="Normale"/>
    <w:rsid w:val="00EF4C5C"/>
    <w:pPr>
      <w:spacing w:before="100" w:beforeAutospacing="1" w:after="100" w:afterAutospacing="1"/>
    </w:pPr>
  </w:style>
  <w:style w:type="character" w:styleId="CodiceHTML">
    <w:name w:val="HTML Code"/>
    <w:basedOn w:val="Carpredefinitoparagrafo"/>
    <w:uiPriority w:val="99"/>
    <w:semiHidden/>
    <w:unhideWhenUsed/>
    <w:rsid w:val="00BB0A2F"/>
    <w:rPr>
      <w:rFonts w:ascii="Courier New" w:eastAsia="Times New Roman" w:hAnsi="Courier New" w:cs="Courier New"/>
      <w:sz w:val="20"/>
      <w:szCs w:val="20"/>
    </w:rPr>
  </w:style>
  <w:style w:type="character" w:customStyle="1" w:styleId="nc">
    <w:name w:val="nc"/>
    <w:basedOn w:val="Carpredefinitoparagrafo"/>
    <w:rsid w:val="004A7BBD"/>
  </w:style>
  <w:style w:type="character" w:customStyle="1" w:styleId="fm">
    <w:name w:val="fm"/>
    <w:basedOn w:val="Carpredefinitoparagrafo"/>
    <w:rsid w:val="004A7BBD"/>
  </w:style>
  <w:style w:type="character" w:customStyle="1" w:styleId="bp">
    <w:name w:val="bp"/>
    <w:basedOn w:val="Carpredefinitoparagrafo"/>
    <w:rsid w:val="004A7BBD"/>
  </w:style>
  <w:style w:type="character" w:customStyle="1" w:styleId="object-key">
    <w:name w:val="object-key"/>
    <w:basedOn w:val="Carpredefinitoparagrafo"/>
    <w:rsid w:val="00B87EF1"/>
  </w:style>
  <w:style w:type="character" w:customStyle="1" w:styleId="object-size">
    <w:name w:val="object-size"/>
    <w:basedOn w:val="Carpredefinitoparagrafo"/>
    <w:rsid w:val="00B87EF1"/>
  </w:style>
  <w:style w:type="character" w:customStyle="1" w:styleId="array-key">
    <w:name w:val="array-key"/>
    <w:basedOn w:val="Carpredefinitoparagrafo"/>
    <w:rsid w:val="00B87EF1"/>
  </w:style>
  <w:style w:type="character" w:customStyle="1" w:styleId="data-type-label">
    <w:name w:val="data-type-label"/>
    <w:basedOn w:val="Carpredefinitoparagrafo"/>
    <w:rsid w:val="00B87EF1"/>
  </w:style>
  <w:style w:type="character" w:customStyle="1" w:styleId="string-value">
    <w:name w:val="string-value"/>
    <w:basedOn w:val="Carpredefinitoparagrafo"/>
    <w:rsid w:val="00B87EF1"/>
  </w:style>
  <w:style w:type="character" w:customStyle="1" w:styleId="brace-row">
    <w:name w:val="brace-row"/>
    <w:basedOn w:val="Carpredefinitoparagrafo"/>
    <w:rsid w:val="00B87EF1"/>
  </w:style>
  <w:style w:type="character" w:customStyle="1" w:styleId="sa">
    <w:name w:val="sa"/>
    <w:basedOn w:val="Carpredefinitoparagrafo"/>
    <w:rsid w:val="00B4786C"/>
  </w:style>
  <w:style w:type="character" w:customStyle="1" w:styleId="si">
    <w:name w:val="si"/>
    <w:basedOn w:val="Carpredefinitoparagrafo"/>
    <w:rsid w:val="00B4786C"/>
  </w:style>
  <w:style w:type="character" w:customStyle="1" w:styleId="mo">
    <w:name w:val="mo"/>
    <w:basedOn w:val="Carpredefinitoparagrafo"/>
    <w:rsid w:val="00DB7B64"/>
  </w:style>
  <w:style w:type="character" w:customStyle="1" w:styleId="mjxassistivemathml">
    <w:name w:val="mjx_assistive_mathml"/>
    <w:basedOn w:val="Carpredefinitoparagrafo"/>
    <w:rsid w:val="00DB7B64"/>
  </w:style>
  <w:style w:type="character" w:customStyle="1" w:styleId="mn">
    <w:name w:val="mn"/>
    <w:basedOn w:val="Carpredefinitoparagrafo"/>
    <w:rsid w:val="00DB7B64"/>
  </w:style>
  <w:style w:type="character" w:customStyle="1" w:styleId="nd">
    <w:name w:val="nd"/>
    <w:basedOn w:val="Carpredefinitoparagrafo"/>
    <w:rsid w:val="003C4532"/>
  </w:style>
  <w:style w:type="character" w:customStyle="1" w:styleId="CorpodeltestoCarattere">
    <w:name w:val="Corpo del testo Carattere"/>
    <w:basedOn w:val="Carpredefinitoparagrafo"/>
    <w:link w:val="Corpodeltesto"/>
    <w:rsid w:val="00365539"/>
    <w:rPr>
      <w:rFonts w:ascii="Times New Roman" w:eastAsia="Times New Roman" w:hAnsi="Times New Roman" w:cs="Times New Roman"/>
      <w:lang w:eastAsia="pl-PL"/>
    </w:rPr>
  </w:style>
</w:styles>
</file>

<file path=word/webSettings.xml><?xml version="1.0" encoding="utf-8"?>
<w:webSettings xmlns:r="http://schemas.openxmlformats.org/officeDocument/2006/relationships" xmlns:w="http://schemas.openxmlformats.org/wordprocessingml/2006/main">
  <w:divs>
    <w:div w:id="19671413">
      <w:bodyDiv w:val="1"/>
      <w:marLeft w:val="0"/>
      <w:marRight w:val="0"/>
      <w:marTop w:val="0"/>
      <w:marBottom w:val="0"/>
      <w:divBdr>
        <w:top w:val="none" w:sz="0" w:space="0" w:color="auto"/>
        <w:left w:val="none" w:sz="0" w:space="0" w:color="auto"/>
        <w:bottom w:val="none" w:sz="0" w:space="0" w:color="auto"/>
        <w:right w:val="none" w:sz="0" w:space="0" w:color="auto"/>
      </w:divBdr>
    </w:div>
    <w:div w:id="23093584">
      <w:bodyDiv w:val="1"/>
      <w:marLeft w:val="0"/>
      <w:marRight w:val="0"/>
      <w:marTop w:val="0"/>
      <w:marBottom w:val="0"/>
      <w:divBdr>
        <w:top w:val="none" w:sz="0" w:space="0" w:color="auto"/>
        <w:left w:val="none" w:sz="0" w:space="0" w:color="auto"/>
        <w:bottom w:val="none" w:sz="0" w:space="0" w:color="auto"/>
        <w:right w:val="none" w:sz="0" w:space="0" w:color="auto"/>
      </w:divBdr>
    </w:div>
    <w:div w:id="25298658">
      <w:bodyDiv w:val="1"/>
      <w:marLeft w:val="0"/>
      <w:marRight w:val="0"/>
      <w:marTop w:val="0"/>
      <w:marBottom w:val="0"/>
      <w:divBdr>
        <w:top w:val="none" w:sz="0" w:space="0" w:color="auto"/>
        <w:left w:val="none" w:sz="0" w:space="0" w:color="auto"/>
        <w:bottom w:val="none" w:sz="0" w:space="0" w:color="auto"/>
        <w:right w:val="none" w:sz="0" w:space="0" w:color="auto"/>
      </w:divBdr>
    </w:div>
    <w:div w:id="49498994">
      <w:bodyDiv w:val="1"/>
      <w:marLeft w:val="0"/>
      <w:marRight w:val="0"/>
      <w:marTop w:val="0"/>
      <w:marBottom w:val="0"/>
      <w:divBdr>
        <w:top w:val="none" w:sz="0" w:space="0" w:color="auto"/>
        <w:left w:val="none" w:sz="0" w:space="0" w:color="auto"/>
        <w:bottom w:val="none" w:sz="0" w:space="0" w:color="auto"/>
        <w:right w:val="none" w:sz="0" w:space="0" w:color="auto"/>
      </w:divBdr>
    </w:div>
    <w:div w:id="70858470">
      <w:bodyDiv w:val="1"/>
      <w:marLeft w:val="0"/>
      <w:marRight w:val="0"/>
      <w:marTop w:val="0"/>
      <w:marBottom w:val="0"/>
      <w:divBdr>
        <w:top w:val="none" w:sz="0" w:space="0" w:color="auto"/>
        <w:left w:val="none" w:sz="0" w:space="0" w:color="auto"/>
        <w:bottom w:val="none" w:sz="0" w:space="0" w:color="auto"/>
        <w:right w:val="none" w:sz="0" w:space="0" w:color="auto"/>
      </w:divBdr>
    </w:div>
    <w:div w:id="73866303">
      <w:bodyDiv w:val="1"/>
      <w:marLeft w:val="0"/>
      <w:marRight w:val="0"/>
      <w:marTop w:val="0"/>
      <w:marBottom w:val="0"/>
      <w:divBdr>
        <w:top w:val="none" w:sz="0" w:space="0" w:color="auto"/>
        <w:left w:val="none" w:sz="0" w:space="0" w:color="auto"/>
        <w:bottom w:val="none" w:sz="0" w:space="0" w:color="auto"/>
        <w:right w:val="none" w:sz="0" w:space="0" w:color="auto"/>
      </w:divBdr>
      <w:divsChild>
        <w:div w:id="763037239">
          <w:marLeft w:val="0"/>
          <w:marRight w:val="0"/>
          <w:marTop w:val="0"/>
          <w:marBottom w:val="0"/>
          <w:divBdr>
            <w:top w:val="none" w:sz="0" w:space="0" w:color="auto"/>
            <w:left w:val="none" w:sz="0" w:space="0" w:color="auto"/>
            <w:bottom w:val="none" w:sz="0" w:space="0" w:color="auto"/>
            <w:right w:val="none" w:sz="0" w:space="0" w:color="auto"/>
          </w:divBdr>
        </w:div>
        <w:div w:id="18631795">
          <w:marLeft w:val="90"/>
          <w:marRight w:val="0"/>
          <w:marTop w:val="0"/>
          <w:marBottom w:val="0"/>
          <w:divBdr>
            <w:top w:val="none" w:sz="0" w:space="2" w:color="auto"/>
            <w:left w:val="single" w:sz="6" w:space="15" w:color="EBEBEB"/>
            <w:bottom w:val="none" w:sz="0" w:space="2" w:color="auto"/>
            <w:right w:val="none" w:sz="0" w:space="4" w:color="auto"/>
          </w:divBdr>
          <w:divsChild>
            <w:div w:id="801922405">
              <w:marLeft w:val="0"/>
              <w:marRight w:val="0"/>
              <w:marTop w:val="0"/>
              <w:marBottom w:val="0"/>
              <w:divBdr>
                <w:top w:val="none" w:sz="0" w:space="0" w:color="auto"/>
                <w:left w:val="none" w:sz="0" w:space="0" w:color="auto"/>
                <w:bottom w:val="none" w:sz="0" w:space="0" w:color="auto"/>
                <w:right w:val="none" w:sz="0" w:space="0" w:color="auto"/>
              </w:divBdr>
              <w:divsChild>
                <w:div w:id="1995178453">
                  <w:marLeft w:val="0"/>
                  <w:marRight w:val="0"/>
                  <w:marTop w:val="0"/>
                  <w:marBottom w:val="0"/>
                  <w:divBdr>
                    <w:top w:val="none" w:sz="0" w:space="0" w:color="auto"/>
                    <w:left w:val="none" w:sz="0" w:space="0" w:color="auto"/>
                    <w:bottom w:val="none" w:sz="0" w:space="0" w:color="auto"/>
                    <w:right w:val="none" w:sz="0" w:space="0" w:color="auto"/>
                  </w:divBdr>
                </w:div>
                <w:div w:id="1569612301">
                  <w:marLeft w:val="0"/>
                  <w:marRight w:val="0"/>
                  <w:marTop w:val="0"/>
                  <w:marBottom w:val="0"/>
                  <w:divBdr>
                    <w:top w:val="none" w:sz="0" w:space="0" w:color="auto"/>
                    <w:left w:val="none" w:sz="0" w:space="0" w:color="auto"/>
                    <w:bottom w:val="none" w:sz="0" w:space="0" w:color="auto"/>
                    <w:right w:val="none" w:sz="0" w:space="0" w:color="auto"/>
                  </w:divBdr>
                  <w:divsChild>
                    <w:div w:id="1797984226">
                      <w:marLeft w:val="90"/>
                      <w:marRight w:val="0"/>
                      <w:marTop w:val="0"/>
                      <w:marBottom w:val="0"/>
                      <w:divBdr>
                        <w:top w:val="none" w:sz="0" w:space="0" w:color="auto"/>
                        <w:left w:val="none" w:sz="0" w:space="0" w:color="auto"/>
                        <w:bottom w:val="none" w:sz="0" w:space="0" w:color="auto"/>
                        <w:right w:val="none" w:sz="0" w:space="0" w:color="auto"/>
                      </w:divBdr>
                      <w:divsChild>
                        <w:div w:id="1325472933">
                          <w:marLeft w:val="0"/>
                          <w:marRight w:val="0"/>
                          <w:marTop w:val="0"/>
                          <w:marBottom w:val="0"/>
                          <w:divBdr>
                            <w:top w:val="none" w:sz="0" w:space="2" w:color="auto"/>
                            <w:left w:val="single" w:sz="6" w:space="15" w:color="EBEBEB"/>
                            <w:bottom w:val="none" w:sz="0" w:space="2" w:color="auto"/>
                            <w:right w:val="none" w:sz="0" w:space="4" w:color="auto"/>
                          </w:divBdr>
                          <w:divsChild>
                            <w:div w:id="1221404017">
                              <w:marLeft w:val="0"/>
                              <w:marRight w:val="0"/>
                              <w:marTop w:val="0"/>
                              <w:marBottom w:val="0"/>
                              <w:divBdr>
                                <w:top w:val="none" w:sz="0" w:space="0" w:color="auto"/>
                                <w:left w:val="none" w:sz="0" w:space="0" w:color="auto"/>
                                <w:bottom w:val="none" w:sz="0" w:space="0" w:color="auto"/>
                                <w:right w:val="none" w:sz="0" w:space="0" w:color="auto"/>
                              </w:divBdr>
                            </w:div>
                            <w:div w:id="496502343">
                              <w:marLeft w:val="0"/>
                              <w:marRight w:val="0"/>
                              <w:marTop w:val="0"/>
                              <w:marBottom w:val="0"/>
                              <w:divBdr>
                                <w:top w:val="none" w:sz="0" w:space="0" w:color="auto"/>
                                <w:left w:val="none" w:sz="0" w:space="0" w:color="auto"/>
                                <w:bottom w:val="none" w:sz="0" w:space="0" w:color="auto"/>
                                <w:right w:val="none" w:sz="0" w:space="0" w:color="auto"/>
                              </w:divBdr>
                              <w:divsChild>
                                <w:div w:id="1839728971">
                                  <w:marLeft w:val="90"/>
                                  <w:marRight w:val="0"/>
                                  <w:marTop w:val="0"/>
                                  <w:marBottom w:val="0"/>
                                  <w:divBdr>
                                    <w:top w:val="none" w:sz="0" w:space="0" w:color="auto"/>
                                    <w:left w:val="none" w:sz="0" w:space="0" w:color="auto"/>
                                    <w:bottom w:val="none" w:sz="0" w:space="0" w:color="auto"/>
                                    <w:right w:val="none" w:sz="0" w:space="0" w:color="auto"/>
                                  </w:divBdr>
                                  <w:divsChild>
                                    <w:div w:id="227300853">
                                      <w:marLeft w:val="0"/>
                                      <w:marRight w:val="0"/>
                                      <w:marTop w:val="0"/>
                                      <w:marBottom w:val="0"/>
                                      <w:divBdr>
                                        <w:top w:val="none" w:sz="0" w:space="2" w:color="auto"/>
                                        <w:left w:val="single" w:sz="6" w:space="15" w:color="EBEBEB"/>
                                        <w:bottom w:val="none" w:sz="0" w:space="2" w:color="auto"/>
                                        <w:right w:val="none" w:sz="0" w:space="4" w:color="auto"/>
                                      </w:divBdr>
                                      <w:divsChild>
                                        <w:div w:id="952394936">
                                          <w:marLeft w:val="0"/>
                                          <w:marRight w:val="0"/>
                                          <w:marTop w:val="0"/>
                                          <w:marBottom w:val="0"/>
                                          <w:divBdr>
                                            <w:top w:val="none" w:sz="0" w:space="0" w:color="auto"/>
                                            <w:left w:val="none" w:sz="0" w:space="0" w:color="auto"/>
                                            <w:bottom w:val="none" w:sz="0" w:space="0" w:color="auto"/>
                                            <w:right w:val="none" w:sz="0" w:space="0" w:color="auto"/>
                                          </w:divBdr>
                                          <w:divsChild>
                                            <w:div w:id="212122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7295">
                                      <w:marLeft w:val="0"/>
                                      <w:marRight w:val="0"/>
                                      <w:marTop w:val="0"/>
                                      <w:marBottom w:val="0"/>
                                      <w:divBdr>
                                        <w:top w:val="none" w:sz="0" w:space="2" w:color="auto"/>
                                        <w:left w:val="single" w:sz="6" w:space="15" w:color="EBEBEB"/>
                                        <w:bottom w:val="none" w:sz="0" w:space="2" w:color="auto"/>
                                        <w:right w:val="none" w:sz="0" w:space="4" w:color="auto"/>
                                      </w:divBdr>
                                      <w:divsChild>
                                        <w:div w:id="1571380070">
                                          <w:marLeft w:val="0"/>
                                          <w:marRight w:val="0"/>
                                          <w:marTop w:val="0"/>
                                          <w:marBottom w:val="0"/>
                                          <w:divBdr>
                                            <w:top w:val="none" w:sz="0" w:space="0" w:color="auto"/>
                                            <w:left w:val="none" w:sz="0" w:space="0" w:color="auto"/>
                                            <w:bottom w:val="none" w:sz="0" w:space="0" w:color="auto"/>
                                            <w:right w:val="none" w:sz="0" w:space="0" w:color="auto"/>
                                          </w:divBdr>
                                          <w:divsChild>
                                            <w:div w:id="12759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4911">
                                      <w:marLeft w:val="0"/>
                                      <w:marRight w:val="0"/>
                                      <w:marTop w:val="0"/>
                                      <w:marBottom w:val="0"/>
                                      <w:divBdr>
                                        <w:top w:val="none" w:sz="0" w:space="2" w:color="auto"/>
                                        <w:left w:val="single" w:sz="6" w:space="15" w:color="EBEBEB"/>
                                        <w:bottom w:val="none" w:sz="0" w:space="2" w:color="auto"/>
                                        <w:right w:val="none" w:sz="0" w:space="4" w:color="auto"/>
                                      </w:divBdr>
                                      <w:divsChild>
                                        <w:div w:id="1915044955">
                                          <w:marLeft w:val="0"/>
                                          <w:marRight w:val="0"/>
                                          <w:marTop w:val="0"/>
                                          <w:marBottom w:val="0"/>
                                          <w:divBdr>
                                            <w:top w:val="none" w:sz="0" w:space="0" w:color="auto"/>
                                            <w:left w:val="none" w:sz="0" w:space="0" w:color="auto"/>
                                            <w:bottom w:val="none" w:sz="0" w:space="0" w:color="auto"/>
                                            <w:right w:val="none" w:sz="0" w:space="0" w:color="auto"/>
                                          </w:divBdr>
                                          <w:divsChild>
                                            <w:div w:id="7003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9692">
                                      <w:marLeft w:val="0"/>
                                      <w:marRight w:val="0"/>
                                      <w:marTop w:val="0"/>
                                      <w:marBottom w:val="0"/>
                                      <w:divBdr>
                                        <w:top w:val="none" w:sz="0" w:space="2" w:color="auto"/>
                                        <w:left w:val="single" w:sz="6" w:space="15" w:color="EBEBEB"/>
                                        <w:bottom w:val="none" w:sz="0" w:space="2" w:color="auto"/>
                                        <w:right w:val="none" w:sz="0" w:space="4" w:color="auto"/>
                                      </w:divBdr>
                                      <w:divsChild>
                                        <w:div w:id="1928535426">
                                          <w:marLeft w:val="0"/>
                                          <w:marRight w:val="0"/>
                                          <w:marTop w:val="0"/>
                                          <w:marBottom w:val="0"/>
                                          <w:divBdr>
                                            <w:top w:val="none" w:sz="0" w:space="0" w:color="auto"/>
                                            <w:left w:val="none" w:sz="0" w:space="0" w:color="auto"/>
                                            <w:bottom w:val="none" w:sz="0" w:space="0" w:color="auto"/>
                                            <w:right w:val="none" w:sz="0" w:space="0" w:color="auto"/>
                                          </w:divBdr>
                                          <w:divsChild>
                                            <w:div w:id="50799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731539">
      <w:bodyDiv w:val="1"/>
      <w:marLeft w:val="0"/>
      <w:marRight w:val="0"/>
      <w:marTop w:val="0"/>
      <w:marBottom w:val="0"/>
      <w:divBdr>
        <w:top w:val="none" w:sz="0" w:space="0" w:color="auto"/>
        <w:left w:val="none" w:sz="0" w:space="0" w:color="auto"/>
        <w:bottom w:val="none" w:sz="0" w:space="0" w:color="auto"/>
        <w:right w:val="none" w:sz="0" w:space="0" w:color="auto"/>
      </w:divBdr>
    </w:div>
    <w:div w:id="122627168">
      <w:bodyDiv w:val="1"/>
      <w:marLeft w:val="0"/>
      <w:marRight w:val="0"/>
      <w:marTop w:val="0"/>
      <w:marBottom w:val="0"/>
      <w:divBdr>
        <w:top w:val="none" w:sz="0" w:space="0" w:color="auto"/>
        <w:left w:val="none" w:sz="0" w:space="0" w:color="auto"/>
        <w:bottom w:val="none" w:sz="0" w:space="0" w:color="auto"/>
        <w:right w:val="none" w:sz="0" w:space="0" w:color="auto"/>
      </w:divBdr>
    </w:div>
    <w:div w:id="165482719">
      <w:bodyDiv w:val="1"/>
      <w:marLeft w:val="0"/>
      <w:marRight w:val="0"/>
      <w:marTop w:val="0"/>
      <w:marBottom w:val="0"/>
      <w:divBdr>
        <w:top w:val="none" w:sz="0" w:space="0" w:color="auto"/>
        <w:left w:val="none" w:sz="0" w:space="0" w:color="auto"/>
        <w:bottom w:val="none" w:sz="0" w:space="0" w:color="auto"/>
        <w:right w:val="none" w:sz="0" w:space="0" w:color="auto"/>
      </w:divBdr>
    </w:div>
    <w:div w:id="171728006">
      <w:bodyDiv w:val="1"/>
      <w:marLeft w:val="0"/>
      <w:marRight w:val="0"/>
      <w:marTop w:val="0"/>
      <w:marBottom w:val="0"/>
      <w:divBdr>
        <w:top w:val="none" w:sz="0" w:space="0" w:color="auto"/>
        <w:left w:val="none" w:sz="0" w:space="0" w:color="auto"/>
        <w:bottom w:val="none" w:sz="0" w:space="0" w:color="auto"/>
        <w:right w:val="none" w:sz="0" w:space="0" w:color="auto"/>
      </w:divBdr>
    </w:div>
    <w:div w:id="207693594">
      <w:bodyDiv w:val="1"/>
      <w:marLeft w:val="0"/>
      <w:marRight w:val="0"/>
      <w:marTop w:val="0"/>
      <w:marBottom w:val="0"/>
      <w:divBdr>
        <w:top w:val="none" w:sz="0" w:space="0" w:color="auto"/>
        <w:left w:val="none" w:sz="0" w:space="0" w:color="auto"/>
        <w:bottom w:val="none" w:sz="0" w:space="0" w:color="auto"/>
        <w:right w:val="none" w:sz="0" w:space="0" w:color="auto"/>
      </w:divBdr>
    </w:div>
    <w:div w:id="229002913">
      <w:bodyDiv w:val="1"/>
      <w:marLeft w:val="0"/>
      <w:marRight w:val="0"/>
      <w:marTop w:val="0"/>
      <w:marBottom w:val="0"/>
      <w:divBdr>
        <w:top w:val="none" w:sz="0" w:space="0" w:color="auto"/>
        <w:left w:val="none" w:sz="0" w:space="0" w:color="auto"/>
        <w:bottom w:val="none" w:sz="0" w:space="0" w:color="auto"/>
        <w:right w:val="none" w:sz="0" w:space="0" w:color="auto"/>
      </w:divBdr>
    </w:div>
    <w:div w:id="238907593">
      <w:bodyDiv w:val="1"/>
      <w:marLeft w:val="0"/>
      <w:marRight w:val="0"/>
      <w:marTop w:val="0"/>
      <w:marBottom w:val="0"/>
      <w:divBdr>
        <w:top w:val="none" w:sz="0" w:space="0" w:color="auto"/>
        <w:left w:val="none" w:sz="0" w:space="0" w:color="auto"/>
        <w:bottom w:val="none" w:sz="0" w:space="0" w:color="auto"/>
        <w:right w:val="none" w:sz="0" w:space="0" w:color="auto"/>
      </w:divBdr>
    </w:div>
    <w:div w:id="254480054">
      <w:bodyDiv w:val="1"/>
      <w:marLeft w:val="0"/>
      <w:marRight w:val="0"/>
      <w:marTop w:val="0"/>
      <w:marBottom w:val="0"/>
      <w:divBdr>
        <w:top w:val="none" w:sz="0" w:space="0" w:color="auto"/>
        <w:left w:val="none" w:sz="0" w:space="0" w:color="auto"/>
        <w:bottom w:val="none" w:sz="0" w:space="0" w:color="auto"/>
        <w:right w:val="none" w:sz="0" w:space="0" w:color="auto"/>
      </w:divBdr>
    </w:div>
    <w:div w:id="259679905">
      <w:bodyDiv w:val="1"/>
      <w:marLeft w:val="0"/>
      <w:marRight w:val="0"/>
      <w:marTop w:val="0"/>
      <w:marBottom w:val="0"/>
      <w:divBdr>
        <w:top w:val="none" w:sz="0" w:space="0" w:color="auto"/>
        <w:left w:val="none" w:sz="0" w:space="0" w:color="auto"/>
        <w:bottom w:val="none" w:sz="0" w:space="0" w:color="auto"/>
        <w:right w:val="none" w:sz="0" w:space="0" w:color="auto"/>
      </w:divBdr>
    </w:div>
    <w:div w:id="263922247">
      <w:bodyDiv w:val="1"/>
      <w:marLeft w:val="0"/>
      <w:marRight w:val="0"/>
      <w:marTop w:val="0"/>
      <w:marBottom w:val="0"/>
      <w:divBdr>
        <w:top w:val="none" w:sz="0" w:space="0" w:color="auto"/>
        <w:left w:val="none" w:sz="0" w:space="0" w:color="auto"/>
        <w:bottom w:val="none" w:sz="0" w:space="0" w:color="auto"/>
        <w:right w:val="none" w:sz="0" w:space="0" w:color="auto"/>
      </w:divBdr>
    </w:div>
    <w:div w:id="291786505">
      <w:bodyDiv w:val="1"/>
      <w:marLeft w:val="0"/>
      <w:marRight w:val="0"/>
      <w:marTop w:val="0"/>
      <w:marBottom w:val="0"/>
      <w:divBdr>
        <w:top w:val="none" w:sz="0" w:space="0" w:color="auto"/>
        <w:left w:val="none" w:sz="0" w:space="0" w:color="auto"/>
        <w:bottom w:val="none" w:sz="0" w:space="0" w:color="auto"/>
        <w:right w:val="none" w:sz="0" w:space="0" w:color="auto"/>
      </w:divBdr>
    </w:div>
    <w:div w:id="321394863">
      <w:bodyDiv w:val="1"/>
      <w:marLeft w:val="0"/>
      <w:marRight w:val="0"/>
      <w:marTop w:val="0"/>
      <w:marBottom w:val="0"/>
      <w:divBdr>
        <w:top w:val="none" w:sz="0" w:space="0" w:color="auto"/>
        <w:left w:val="none" w:sz="0" w:space="0" w:color="auto"/>
        <w:bottom w:val="none" w:sz="0" w:space="0" w:color="auto"/>
        <w:right w:val="none" w:sz="0" w:space="0" w:color="auto"/>
      </w:divBdr>
    </w:div>
    <w:div w:id="367991850">
      <w:bodyDiv w:val="1"/>
      <w:marLeft w:val="0"/>
      <w:marRight w:val="0"/>
      <w:marTop w:val="0"/>
      <w:marBottom w:val="0"/>
      <w:divBdr>
        <w:top w:val="none" w:sz="0" w:space="0" w:color="auto"/>
        <w:left w:val="none" w:sz="0" w:space="0" w:color="auto"/>
        <w:bottom w:val="none" w:sz="0" w:space="0" w:color="auto"/>
        <w:right w:val="none" w:sz="0" w:space="0" w:color="auto"/>
      </w:divBdr>
    </w:div>
    <w:div w:id="389155818">
      <w:bodyDiv w:val="1"/>
      <w:marLeft w:val="0"/>
      <w:marRight w:val="0"/>
      <w:marTop w:val="0"/>
      <w:marBottom w:val="0"/>
      <w:divBdr>
        <w:top w:val="none" w:sz="0" w:space="0" w:color="auto"/>
        <w:left w:val="none" w:sz="0" w:space="0" w:color="auto"/>
        <w:bottom w:val="none" w:sz="0" w:space="0" w:color="auto"/>
        <w:right w:val="none" w:sz="0" w:space="0" w:color="auto"/>
      </w:divBdr>
    </w:div>
    <w:div w:id="404034616">
      <w:bodyDiv w:val="1"/>
      <w:marLeft w:val="0"/>
      <w:marRight w:val="0"/>
      <w:marTop w:val="0"/>
      <w:marBottom w:val="0"/>
      <w:divBdr>
        <w:top w:val="none" w:sz="0" w:space="0" w:color="auto"/>
        <w:left w:val="none" w:sz="0" w:space="0" w:color="auto"/>
        <w:bottom w:val="none" w:sz="0" w:space="0" w:color="auto"/>
        <w:right w:val="none" w:sz="0" w:space="0" w:color="auto"/>
      </w:divBdr>
    </w:div>
    <w:div w:id="411781298">
      <w:bodyDiv w:val="1"/>
      <w:marLeft w:val="0"/>
      <w:marRight w:val="0"/>
      <w:marTop w:val="0"/>
      <w:marBottom w:val="0"/>
      <w:divBdr>
        <w:top w:val="none" w:sz="0" w:space="0" w:color="auto"/>
        <w:left w:val="none" w:sz="0" w:space="0" w:color="auto"/>
        <w:bottom w:val="none" w:sz="0" w:space="0" w:color="auto"/>
        <w:right w:val="none" w:sz="0" w:space="0" w:color="auto"/>
      </w:divBdr>
    </w:div>
    <w:div w:id="430513411">
      <w:bodyDiv w:val="1"/>
      <w:marLeft w:val="0"/>
      <w:marRight w:val="0"/>
      <w:marTop w:val="0"/>
      <w:marBottom w:val="0"/>
      <w:divBdr>
        <w:top w:val="none" w:sz="0" w:space="0" w:color="auto"/>
        <w:left w:val="none" w:sz="0" w:space="0" w:color="auto"/>
        <w:bottom w:val="none" w:sz="0" w:space="0" w:color="auto"/>
        <w:right w:val="none" w:sz="0" w:space="0" w:color="auto"/>
      </w:divBdr>
    </w:div>
    <w:div w:id="453867382">
      <w:bodyDiv w:val="1"/>
      <w:marLeft w:val="0"/>
      <w:marRight w:val="0"/>
      <w:marTop w:val="0"/>
      <w:marBottom w:val="0"/>
      <w:divBdr>
        <w:top w:val="none" w:sz="0" w:space="0" w:color="auto"/>
        <w:left w:val="none" w:sz="0" w:space="0" w:color="auto"/>
        <w:bottom w:val="none" w:sz="0" w:space="0" w:color="auto"/>
        <w:right w:val="none" w:sz="0" w:space="0" w:color="auto"/>
      </w:divBdr>
    </w:div>
    <w:div w:id="468787857">
      <w:bodyDiv w:val="1"/>
      <w:marLeft w:val="0"/>
      <w:marRight w:val="0"/>
      <w:marTop w:val="0"/>
      <w:marBottom w:val="0"/>
      <w:divBdr>
        <w:top w:val="none" w:sz="0" w:space="0" w:color="auto"/>
        <w:left w:val="none" w:sz="0" w:space="0" w:color="auto"/>
        <w:bottom w:val="none" w:sz="0" w:space="0" w:color="auto"/>
        <w:right w:val="none" w:sz="0" w:space="0" w:color="auto"/>
      </w:divBdr>
    </w:div>
    <w:div w:id="469134872">
      <w:bodyDiv w:val="1"/>
      <w:marLeft w:val="0"/>
      <w:marRight w:val="0"/>
      <w:marTop w:val="0"/>
      <w:marBottom w:val="0"/>
      <w:divBdr>
        <w:top w:val="none" w:sz="0" w:space="0" w:color="auto"/>
        <w:left w:val="none" w:sz="0" w:space="0" w:color="auto"/>
        <w:bottom w:val="none" w:sz="0" w:space="0" w:color="auto"/>
        <w:right w:val="none" w:sz="0" w:space="0" w:color="auto"/>
      </w:divBdr>
    </w:div>
    <w:div w:id="473841294">
      <w:bodyDiv w:val="1"/>
      <w:marLeft w:val="0"/>
      <w:marRight w:val="0"/>
      <w:marTop w:val="0"/>
      <w:marBottom w:val="0"/>
      <w:divBdr>
        <w:top w:val="none" w:sz="0" w:space="0" w:color="auto"/>
        <w:left w:val="none" w:sz="0" w:space="0" w:color="auto"/>
        <w:bottom w:val="none" w:sz="0" w:space="0" w:color="auto"/>
        <w:right w:val="none" w:sz="0" w:space="0" w:color="auto"/>
      </w:divBdr>
    </w:div>
    <w:div w:id="490752183">
      <w:bodyDiv w:val="1"/>
      <w:marLeft w:val="0"/>
      <w:marRight w:val="0"/>
      <w:marTop w:val="0"/>
      <w:marBottom w:val="0"/>
      <w:divBdr>
        <w:top w:val="none" w:sz="0" w:space="0" w:color="auto"/>
        <w:left w:val="none" w:sz="0" w:space="0" w:color="auto"/>
        <w:bottom w:val="none" w:sz="0" w:space="0" w:color="auto"/>
        <w:right w:val="none" w:sz="0" w:space="0" w:color="auto"/>
      </w:divBdr>
    </w:div>
    <w:div w:id="517277099">
      <w:bodyDiv w:val="1"/>
      <w:marLeft w:val="0"/>
      <w:marRight w:val="0"/>
      <w:marTop w:val="0"/>
      <w:marBottom w:val="0"/>
      <w:divBdr>
        <w:top w:val="none" w:sz="0" w:space="0" w:color="auto"/>
        <w:left w:val="none" w:sz="0" w:space="0" w:color="auto"/>
        <w:bottom w:val="none" w:sz="0" w:space="0" w:color="auto"/>
        <w:right w:val="none" w:sz="0" w:space="0" w:color="auto"/>
      </w:divBdr>
    </w:div>
    <w:div w:id="534779133">
      <w:bodyDiv w:val="1"/>
      <w:marLeft w:val="0"/>
      <w:marRight w:val="0"/>
      <w:marTop w:val="0"/>
      <w:marBottom w:val="0"/>
      <w:divBdr>
        <w:top w:val="none" w:sz="0" w:space="0" w:color="auto"/>
        <w:left w:val="none" w:sz="0" w:space="0" w:color="auto"/>
        <w:bottom w:val="none" w:sz="0" w:space="0" w:color="auto"/>
        <w:right w:val="none" w:sz="0" w:space="0" w:color="auto"/>
      </w:divBdr>
    </w:div>
    <w:div w:id="571236996">
      <w:bodyDiv w:val="1"/>
      <w:marLeft w:val="0"/>
      <w:marRight w:val="0"/>
      <w:marTop w:val="0"/>
      <w:marBottom w:val="0"/>
      <w:divBdr>
        <w:top w:val="none" w:sz="0" w:space="0" w:color="auto"/>
        <w:left w:val="none" w:sz="0" w:space="0" w:color="auto"/>
        <w:bottom w:val="none" w:sz="0" w:space="0" w:color="auto"/>
        <w:right w:val="none" w:sz="0" w:space="0" w:color="auto"/>
      </w:divBdr>
    </w:div>
    <w:div w:id="585462662">
      <w:bodyDiv w:val="1"/>
      <w:marLeft w:val="0"/>
      <w:marRight w:val="0"/>
      <w:marTop w:val="0"/>
      <w:marBottom w:val="0"/>
      <w:divBdr>
        <w:top w:val="none" w:sz="0" w:space="0" w:color="auto"/>
        <w:left w:val="none" w:sz="0" w:space="0" w:color="auto"/>
        <w:bottom w:val="none" w:sz="0" w:space="0" w:color="auto"/>
        <w:right w:val="none" w:sz="0" w:space="0" w:color="auto"/>
      </w:divBdr>
    </w:div>
    <w:div w:id="590159911">
      <w:bodyDiv w:val="1"/>
      <w:marLeft w:val="0"/>
      <w:marRight w:val="0"/>
      <w:marTop w:val="0"/>
      <w:marBottom w:val="0"/>
      <w:divBdr>
        <w:top w:val="none" w:sz="0" w:space="0" w:color="auto"/>
        <w:left w:val="none" w:sz="0" w:space="0" w:color="auto"/>
        <w:bottom w:val="none" w:sz="0" w:space="0" w:color="auto"/>
        <w:right w:val="none" w:sz="0" w:space="0" w:color="auto"/>
      </w:divBdr>
    </w:div>
    <w:div w:id="601180294">
      <w:bodyDiv w:val="1"/>
      <w:marLeft w:val="0"/>
      <w:marRight w:val="0"/>
      <w:marTop w:val="0"/>
      <w:marBottom w:val="0"/>
      <w:divBdr>
        <w:top w:val="none" w:sz="0" w:space="0" w:color="auto"/>
        <w:left w:val="none" w:sz="0" w:space="0" w:color="auto"/>
        <w:bottom w:val="none" w:sz="0" w:space="0" w:color="auto"/>
        <w:right w:val="none" w:sz="0" w:space="0" w:color="auto"/>
      </w:divBdr>
    </w:div>
    <w:div w:id="641815499">
      <w:bodyDiv w:val="1"/>
      <w:marLeft w:val="0"/>
      <w:marRight w:val="0"/>
      <w:marTop w:val="0"/>
      <w:marBottom w:val="0"/>
      <w:divBdr>
        <w:top w:val="none" w:sz="0" w:space="0" w:color="auto"/>
        <w:left w:val="none" w:sz="0" w:space="0" w:color="auto"/>
        <w:bottom w:val="none" w:sz="0" w:space="0" w:color="auto"/>
        <w:right w:val="none" w:sz="0" w:space="0" w:color="auto"/>
      </w:divBdr>
    </w:div>
    <w:div w:id="646856613">
      <w:bodyDiv w:val="1"/>
      <w:marLeft w:val="0"/>
      <w:marRight w:val="0"/>
      <w:marTop w:val="0"/>
      <w:marBottom w:val="0"/>
      <w:divBdr>
        <w:top w:val="none" w:sz="0" w:space="0" w:color="auto"/>
        <w:left w:val="none" w:sz="0" w:space="0" w:color="auto"/>
        <w:bottom w:val="none" w:sz="0" w:space="0" w:color="auto"/>
        <w:right w:val="none" w:sz="0" w:space="0" w:color="auto"/>
      </w:divBdr>
    </w:div>
    <w:div w:id="661393905">
      <w:bodyDiv w:val="1"/>
      <w:marLeft w:val="0"/>
      <w:marRight w:val="0"/>
      <w:marTop w:val="0"/>
      <w:marBottom w:val="0"/>
      <w:divBdr>
        <w:top w:val="none" w:sz="0" w:space="0" w:color="auto"/>
        <w:left w:val="none" w:sz="0" w:space="0" w:color="auto"/>
        <w:bottom w:val="none" w:sz="0" w:space="0" w:color="auto"/>
        <w:right w:val="none" w:sz="0" w:space="0" w:color="auto"/>
      </w:divBdr>
    </w:div>
    <w:div w:id="710350039">
      <w:bodyDiv w:val="1"/>
      <w:marLeft w:val="0"/>
      <w:marRight w:val="0"/>
      <w:marTop w:val="0"/>
      <w:marBottom w:val="0"/>
      <w:divBdr>
        <w:top w:val="none" w:sz="0" w:space="0" w:color="auto"/>
        <w:left w:val="none" w:sz="0" w:space="0" w:color="auto"/>
        <w:bottom w:val="none" w:sz="0" w:space="0" w:color="auto"/>
        <w:right w:val="none" w:sz="0" w:space="0" w:color="auto"/>
      </w:divBdr>
    </w:div>
    <w:div w:id="729499341">
      <w:bodyDiv w:val="1"/>
      <w:marLeft w:val="0"/>
      <w:marRight w:val="0"/>
      <w:marTop w:val="0"/>
      <w:marBottom w:val="0"/>
      <w:divBdr>
        <w:top w:val="none" w:sz="0" w:space="0" w:color="auto"/>
        <w:left w:val="none" w:sz="0" w:space="0" w:color="auto"/>
        <w:bottom w:val="none" w:sz="0" w:space="0" w:color="auto"/>
        <w:right w:val="none" w:sz="0" w:space="0" w:color="auto"/>
      </w:divBdr>
    </w:div>
    <w:div w:id="735661935">
      <w:bodyDiv w:val="1"/>
      <w:marLeft w:val="0"/>
      <w:marRight w:val="0"/>
      <w:marTop w:val="0"/>
      <w:marBottom w:val="0"/>
      <w:divBdr>
        <w:top w:val="none" w:sz="0" w:space="0" w:color="auto"/>
        <w:left w:val="none" w:sz="0" w:space="0" w:color="auto"/>
        <w:bottom w:val="none" w:sz="0" w:space="0" w:color="auto"/>
        <w:right w:val="none" w:sz="0" w:space="0" w:color="auto"/>
      </w:divBdr>
    </w:div>
    <w:div w:id="745803664">
      <w:bodyDiv w:val="1"/>
      <w:marLeft w:val="0"/>
      <w:marRight w:val="0"/>
      <w:marTop w:val="0"/>
      <w:marBottom w:val="0"/>
      <w:divBdr>
        <w:top w:val="none" w:sz="0" w:space="0" w:color="auto"/>
        <w:left w:val="none" w:sz="0" w:space="0" w:color="auto"/>
        <w:bottom w:val="none" w:sz="0" w:space="0" w:color="auto"/>
        <w:right w:val="none" w:sz="0" w:space="0" w:color="auto"/>
      </w:divBdr>
    </w:div>
    <w:div w:id="754588519">
      <w:bodyDiv w:val="1"/>
      <w:marLeft w:val="0"/>
      <w:marRight w:val="0"/>
      <w:marTop w:val="0"/>
      <w:marBottom w:val="0"/>
      <w:divBdr>
        <w:top w:val="none" w:sz="0" w:space="0" w:color="auto"/>
        <w:left w:val="none" w:sz="0" w:space="0" w:color="auto"/>
        <w:bottom w:val="none" w:sz="0" w:space="0" w:color="auto"/>
        <w:right w:val="none" w:sz="0" w:space="0" w:color="auto"/>
      </w:divBdr>
    </w:div>
    <w:div w:id="780884170">
      <w:bodyDiv w:val="1"/>
      <w:marLeft w:val="0"/>
      <w:marRight w:val="0"/>
      <w:marTop w:val="0"/>
      <w:marBottom w:val="0"/>
      <w:divBdr>
        <w:top w:val="none" w:sz="0" w:space="0" w:color="auto"/>
        <w:left w:val="none" w:sz="0" w:space="0" w:color="auto"/>
        <w:bottom w:val="none" w:sz="0" w:space="0" w:color="auto"/>
        <w:right w:val="none" w:sz="0" w:space="0" w:color="auto"/>
      </w:divBdr>
    </w:div>
    <w:div w:id="801576359">
      <w:bodyDiv w:val="1"/>
      <w:marLeft w:val="0"/>
      <w:marRight w:val="0"/>
      <w:marTop w:val="0"/>
      <w:marBottom w:val="0"/>
      <w:divBdr>
        <w:top w:val="none" w:sz="0" w:space="0" w:color="auto"/>
        <w:left w:val="none" w:sz="0" w:space="0" w:color="auto"/>
        <w:bottom w:val="none" w:sz="0" w:space="0" w:color="auto"/>
        <w:right w:val="none" w:sz="0" w:space="0" w:color="auto"/>
      </w:divBdr>
    </w:div>
    <w:div w:id="848445748">
      <w:bodyDiv w:val="1"/>
      <w:marLeft w:val="0"/>
      <w:marRight w:val="0"/>
      <w:marTop w:val="0"/>
      <w:marBottom w:val="0"/>
      <w:divBdr>
        <w:top w:val="none" w:sz="0" w:space="0" w:color="auto"/>
        <w:left w:val="none" w:sz="0" w:space="0" w:color="auto"/>
        <w:bottom w:val="none" w:sz="0" w:space="0" w:color="auto"/>
        <w:right w:val="none" w:sz="0" w:space="0" w:color="auto"/>
      </w:divBdr>
    </w:div>
    <w:div w:id="863445787">
      <w:bodyDiv w:val="1"/>
      <w:marLeft w:val="0"/>
      <w:marRight w:val="0"/>
      <w:marTop w:val="0"/>
      <w:marBottom w:val="0"/>
      <w:divBdr>
        <w:top w:val="none" w:sz="0" w:space="0" w:color="auto"/>
        <w:left w:val="none" w:sz="0" w:space="0" w:color="auto"/>
        <w:bottom w:val="none" w:sz="0" w:space="0" w:color="auto"/>
        <w:right w:val="none" w:sz="0" w:space="0" w:color="auto"/>
      </w:divBdr>
    </w:div>
    <w:div w:id="883063582">
      <w:bodyDiv w:val="1"/>
      <w:marLeft w:val="0"/>
      <w:marRight w:val="0"/>
      <w:marTop w:val="0"/>
      <w:marBottom w:val="0"/>
      <w:divBdr>
        <w:top w:val="none" w:sz="0" w:space="0" w:color="auto"/>
        <w:left w:val="none" w:sz="0" w:space="0" w:color="auto"/>
        <w:bottom w:val="none" w:sz="0" w:space="0" w:color="auto"/>
        <w:right w:val="none" w:sz="0" w:space="0" w:color="auto"/>
      </w:divBdr>
    </w:div>
    <w:div w:id="915211051">
      <w:bodyDiv w:val="1"/>
      <w:marLeft w:val="0"/>
      <w:marRight w:val="0"/>
      <w:marTop w:val="0"/>
      <w:marBottom w:val="0"/>
      <w:divBdr>
        <w:top w:val="none" w:sz="0" w:space="0" w:color="auto"/>
        <w:left w:val="none" w:sz="0" w:space="0" w:color="auto"/>
        <w:bottom w:val="none" w:sz="0" w:space="0" w:color="auto"/>
        <w:right w:val="none" w:sz="0" w:space="0" w:color="auto"/>
      </w:divBdr>
    </w:div>
    <w:div w:id="917637775">
      <w:bodyDiv w:val="1"/>
      <w:marLeft w:val="0"/>
      <w:marRight w:val="0"/>
      <w:marTop w:val="0"/>
      <w:marBottom w:val="0"/>
      <w:divBdr>
        <w:top w:val="none" w:sz="0" w:space="0" w:color="auto"/>
        <w:left w:val="none" w:sz="0" w:space="0" w:color="auto"/>
        <w:bottom w:val="none" w:sz="0" w:space="0" w:color="auto"/>
        <w:right w:val="none" w:sz="0" w:space="0" w:color="auto"/>
      </w:divBdr>
    </w:div>
    <w:div w:id="921839736">
      <w:bodyDiv w:val="1"/>
      <w:marLeft w:val="0"/>
      <w:marRight w:val="0"/>
      <w:marTop w:val="0"/>
      <w:marBottom w:val="0"/>
      <w:divBdr>
        <w:top w:val="none" w:sz="0" w:space="0" w:color="auto"/>
        <w:left w:val="none" w:sz="0" w:space="0" w:color="auto"/>
        <w:bottom w:val="none" w:sz="0" w:space="0" w:color="auto"/>
        <w:right w:val="none" w:sz="0" w:space="0" w:color="auto"/>
      </w:divBdr>
    </w:div>
    <w:div w:id="936256513">
      <w:bodyDiv w:val="1"/>
      <w:marLeft w:val="0"/>
      <w:marRight w:val="0"/>
      <w:marTop w:val="0"/>
      <w:marBottom w:val="0"/>
      <w:divBdr>
        <w:top w:val="none" w:sz="0" w:space="0" w:color="auto"/>
        <w:left w:val="none" w:sz="0" w:space="0" w:color="auto"/>
        <w:bottom w:val="none" w:sz="0" w:space="0" w:color="auto"/>
        <w:right w:val="none" w:sz="0" w:space="0" w:color="auto"/>
      </w:divBdr>
    </w:div>
    <w:div w:id="1004017569">
      <w:bodyDiv w:val="1"/>
      <w:marLeft w:val="0"/>
      <w:marRight w:val="0"/>
      <w:marTop w:val="0"/>
      <w:marBottom w:val="0"/>
      <w:divBdr>
        <w:top w:val="none" w:sz="0" w:space="0" w:color="auto"/>
        <w:left w:val="none" w:sz="0" w:space="0" w:color="auto"/>
        <w:bottom w:val="none" w:sz="0" w:space="0" w:color="auto"/>
        <w:right w:val="none" w:sz="0" w:space="0" w:color="auto"/>
      </w:divBdr>
    </w:div>
    <w:div w:id="1010988812">
      <w:bodyDiv w:val="1"/>
      <w:marLeft w:val="0"/>
      <w:marRight w:val="0"/>
      <w:marTop w:val="0"/>
      <w:marBottom w:val="0"/>
      <w:divBdr>
        <w:top w:val="none" w:sz="0" w:space="0" w:color="auto"/>
        <w:left w:val="none" w:sz="0" w:space="0" w:color="auto"/>
        <w:bottom w:val="none" w:sz="0" w:space="0" w:color="auto"/>
        <w:right w:val="none" w:sz="0" w:space="0" w:color="auto"/>
      </w:divBdr>
    </w:div>
    <w:div w:id="1032419342">
      <w:bodyDiv w:val="1"/>
      <w:marLeft w:val="0"/>
      <w:marRight w:val="0"/>
      <w:marTop w:val="0"/>
      <w:marBottom w:val="0"/>
      <w:divBdr>
        <w:top w:val="none" w:sz="0" w:space="0" w:color="auto"/>
        <w:left w:val="none" w:sz="0" w:space="0" w:color="auto"/>
        <w:bottom w:val="none" w:sz="0" w:space="0" w:color="auto"/>
        <w:right w:val="none" w:sz="0" w:space="0" w:color="auto"/>
      </w:divBdr>
    </w:div>
    <w:div w:id="1084762804">
      <w:bodyDiv w:val="1"/>
      <w:marLeft w:val="0"/>
      <w:marRight w:val="0"/>
      <w:marTop w:val="0"/>
      <w:marBottom w:val="0"/>
      <w:divBdr>
        <w:top w:val="none" w:sz="0" w:space="0" w:color="auto"/>
        <w:left w:val="none" w:sz="0" w:space="0" w:color="auto"/>
        <w:bottom w:val="none" w:sz="0" w:space="0" w:color="auto"/>
        <w:right w:val="none" w:sz="0" w:space="0" w:color="auto"/>
      </w:divBdr>
    </w:div>
    <w:div w:id="1111819587">
      <w:bodyDiv w:val="1"/>
      <w:marLeft w:val="0"/>
      <w:marRight w:val="0"/>
      <w:marTop w:val="0"/>
      <w:marBottom w:val="0"/>
      <w:divBdr>
        <w:top w:val="none" w:sz="0" w:space="0" w:color="auto"/>
        <w:left w:val="none" w:sz="0" w:space="0" w:color="auto"/>
        <w:bottom w:val="none" w:sz="0" w:space="0" w:color="auto"/>
        <w:right w:val="none" w:sz="0" w:space="0" w:color="auto"/>
      </w:divBdr>
    </w:div>
    <w:div w:id="1112280561">
      <w:bodyDiv w:val="1"/>
      <w:marLeft w:val="0"/>
      <w:marRight w:val="0"/>
      <w:marTop w:val="0"/>
      <w:marBottom w:val="0"/>
      <w:divBdr>
        <w:top w:val="none" w:sz="0" w:space="0" w:color="auto"/>
        <w:left w:val="none" w:sz="0" w:space="0" w:color="auto"/>
        <w:bottom w:val="none" w:sz="0" w:space="0" w:color="auto"/>
        <w:right w:val="none" w:sz="0" w:space="0" w:color="auto"/>
      </w:divBdr>
    </w:div>
    <w:div w:id="1133060831">
      <w:bodyDiv w:val="1"/>
      <w:marLeft w:val="0"/>
      <w:marRight w:val="0"/>
      <w:marTop w:val="0"/>
      <w:marBottom w:val="0"/>
      <w:divBdr>
        <w:top w:val="none" w:sz="0" w:space="0" w:color="auto"/>
        <w:left w:val="none" w:sz="0" w:space="0" w:color="auto"/>
        <w:bottom w:val="none" w:sz="0" w:space="0" w:color="auto"/>
        <w:right w:val="none" w:sz="0" w:space="0" w:color="auto"/>
      </w:divBdr>
    </w:div>
    <w:div w:id="1141390145">
      <w:bodyDiv w:val="1"/>
      <w:marLeft w:val="0"/>
      <w:marRight w:val="0"/>
      <w:marTop w:val="0"/>
      <w:marBottom w:val="0"/>
      <w:divBdr>
        <w:top w:val="none" w:sz="0" w:space="0" w:color="auto"/>
        <w:left w:val="none" w:sz="0" w:space="0" w:color="auto"/>
        <w:bottom w:val="none" w:sz="0" w:space="0" w:color="auto"/>
        <w:right w:val="none" w:sz="0" w:space="0" w:color="auto"/>
      </w:divBdr>
    </w:div>
    <w:div w:id="1145124108">
      <w:bodyDiv w:val="1"/>
      <w:marLeft w:val="0"/>
      <w:marRight w:val="0"/>
      <w:marTop w:val="0"/>
      <w:marBottom w:val="0"/>
      <w:divBdr>
        <w:top w:val="none" w:sz="0" w:space="0" w:color="auto"/>
        <w:left w:val="none" w:sz="0" w:space="0" w:color="auto"/>
        <w:bottom w:val="none" w:sz="0" w:space="0" w:color="auto"/>
        <w:right w:val="none" w:sz="0" w:space="0" w:color="auto"/>
      </w:divBdr>
    </w:div>
    <w:div w:id="1146704349">
      <w:bodyDiv w:val="1"/>
      <w:marLeft w:val="0"/>
      <w:marRight w:val="0"/>
      <w:marTop w:val="0"/>
      <w:marBottom w:val="0"/>
      <w:divBdr>
        <w:top w:val="none" w:sz="0" w:space="0" w:color="auto"/>
        <w:left w:val="none" w:sz="0" w:space="0" w:color="auto"/>
        <w:bottom w:val="none" w:sz="0" w:space="0" w:color="auto"/>
        <w:right w:val="none" w:sz="0" w:space="0" w:color="auto"/>
      </w:divBdr>
    </w:div>
    <w:div w:id="1185939944">
      <w:bodyDiv w:val="1"/>
      <w:marLeft w:val="0"/>
      <w:marRight w:val="0"/>
      <w:marTop w:val="0"/>
      <w:marBottom w:val="0"/>
      <w:divBdr>
        <w:top w:val="none" w:sz="0" w:space="0" w:color="auto"/>
        <w:left w:val="none" w:sz="0" w:space="0" w:color="auto"/>
        <w:bottom w:val="none" w:sz="0" w:space="0" w:color="auto"/>
        <w:right w:val="none" w:sz="0" w:space="0" w:color="auto"/>
      </w:divBdr>
      <w:divsChild>
        <w:div w:id="966818615">
          <w:marLeft w:val="0"/>
          <w:marRight w:val="0"/>
          <w:marTop w:val="240"/>
          <w:marBottom w:val="240"/>
          <w:divBdr>
            <w:top w:val="none" w:sz="0" w:space="0" w:color="auto"/>
            <w:left w:val="none" w:sz="0" w:space="0" w:color="auto"/>
            <w:bottom w:val="none" w:sz="0" w:space="0" w:color="auto"/>
            <w:right w:val="none" w:sz="0" w:space="0" w:color="auto"/>
          </w:divBdr>
        </w:div>
        <w:div w:id="586232943">
          <w:marLeft w:val="0"/>
          <w:marRight w:val="0"/>
          <w:marTop w:val="240"/>
          <w:marBottom w:val="240"/>
          <w:divBdr>
            <w:top w:val="none" w:sz="0" w:space="0" w:color="auto"/>
            <w:left w:val="none" w:sz="0" w:space="0" w:color="auto"/>
            <w:bottom w:val="none" w:sz="0" w:space="0" w:color="auto"/>
            <w:right w:val="none" w:sz="0" w:space="0" w:color="auto"/>
          </w:divBdr>
        </w:div>
        <w:div w:id="211968606">
          <w:marLeft w:val="0"/>
          <w:marRight w:val="0"/>
          <w:marTop w:val="240"/>
          <w:marBottom w:val="240"/>
          <w:divBdr>
            <w:top w:val="none" w:sz="0" w:space="0" w:color="auto"/>
            <w:left w:val="none" w:sz="0" w:space="0" w:color="auto"/>
            <w:bottom w:val="none" w:sz="0" w:space="0" w:color="auto"/>
            <w:right w:val="none" w:sz="0" w:space="0" w:color="auto"/>
          </w:divBdr>
        </w:div>
      </w:divsChild>
    </w:div>
    <w:div w:id="1218662278">
      <w:bodyDiv w:val="1"/>
      <w:marLeft w:val="0"/>
      <w:marRight w:val="0"/>
      <w:marTop w:val="0"/>
      <w:marBottom w:val="0"/>
      <w:divBdr>
        <w:top w:val="none" w:sz="0" w:space="0" w:color="auto"/>
        <w:left w:val="none" w:sz="0" w:space="0" w:color="auto"/>
        <w:bottom w:val="none" w:sz="0" w:space="0" w:color="auto"/>
        <w:right w:val="none" w:sz="0" w:space="0" w:color="auto"/>
      </w:divBdr>
    </w:div>
    <w:div w:id="1222521844">
      <w:bodyDiv w:val="1"/>
      <w:marLeft w:val="0"/>
      <w:marRight w:val="0"/>
      <w:marTop w:val="0"/>
      <w:marBottom w:val="0"/>
      <w:divBdr>
        <w:top w:val="none" w:sz="0" w:space="0" w:color="auto"/>
        <w:left w:val="none" w:sz="0" w:space="0" w:color="auto"/>
        <w:bottom w:val="none" w:sz="0" w:space="0" w:color="auto"/>
        <w:right w:val="none" w:sz="0" w:space="0" w:color="auto"/>
      </w:divBdr>
    </w:div>
    <w:div w:id="1247498777">
      <w:bodyDiv w:val="1"/>
      <w:marLeft w:val="0"/>
      <w:marRight w:val="0"/>
      <w:marTop w:val="0"/>
      <w:marBottom w:val="0"/>
      <w:divBdr>
        <w:top w:val="none" w:sz="0" w:space="0" w:color="auto"/>
        <w:left w:val="none" w:sz="0" w:space="0" w:color="auto"/>
        <w:bottom w:val="none" w:sz="0" w:space="0" w:color="auto"/>
        <w:right w:val="none" w:sz="0" w:space="0" w:color="auto"/>
      </w:divBdr>
    </w:div>
    <w:div w:id="1251618803">
      <w:bodyDiv w:val="1"/>
      <w:marLeft w:val="0"/>
      <w:marRight w:val="0"/>
      <w:marTop w:val="0"/>
      <w:marBottom w:val="0"/>
      <w:divBdr>
        <w:top w:val="none" w:sz="0" w:space="0" w:color="auto"/>
        <w:left w:val="none" w:sz="0" w:space="0" w:color="auto"/>
        <w:bottom w:val="none" w:sz="0" w:space="0" w:color="auto"/>
        <w:right w:val="none" w:sz="0" w:space="0" w:color="auto"/>
      </w:divBdr>
    </w:div>
    <w:div w:id="1251818748">
      <w:bodyDiv w:val="1"/>
      <w:marLeft w:val="0"/>
      <w:marRight w:val="0"/>
      <w:marTop w:val="0"/>
      <w:marBottom w:val="0"/>
      <w:divBdr>
        <w:top w:val="none" w:sz="0" w:space="0" w:color="auto"/>
        <w:left w:val="none" w:sz="0" w:space="0" w:color="auto"/>
        <w:bottom w:val="none" w:sz="0" w:space="0" w:color="auto"/>
        <w:right w:val="none" w:sz="0" w:space="0" w:color="auto"/>
      </w:divBdr>
    </w:div>
    <w:div w:id="1259872758">
      <w:bodyDiv w:val="1"/>
      <w:marLeft w:val="0"/>
      <w:marRight w:val="0"/>
      <w:marTop w:val="0"/>
      <w:marBottom w:val="0"/>
      <w:divBdr>
        <w:top w:val="none" w:sz="0" w:space="0" w:color="auto"/>
        <w:left w:val="none" w:sz="0" w:space="0" w:color="auto"/>
        <w:bottom w:val="none" w:sz="0" w:space="0" w:color="auto"/>
        <w:right w:val="none" w:sz="0" w:space="0" w:color="auto"/>
      </w:divBdr>
    </w:div>
    <w:div w:id="1268003835">
      <w:bodyDiv w:val="1"/>
      <w:marLeft w:val="0"/>
      <w:marRight w:val="0"/>
      <w:marTop w:val="0"/>
      <w:marBottom w:val="0"/>
      <w:divBdr>
        <w:top w:val="none" w:sz="0" w:space="0" w:color="auto"/>
        <w:left w:val="none" w:sz="0" w:space="0" w:color="auto"/>
        <w:bottom w:val="none" w:sz="0" w:space="0" w:color="auto"/>
        <w:right w:val="none" w:sz="0" w:space="0" w:color="auto"/>
      </w:divBdr>
    </w:div>
    <w:div w:id="1272008317">
      <w:bodyDiv w:val="1"/>
      <w:marLeft w:val="0"/>
      <w:marRight w:val="0"/>
      <w:marTop w:val="0"/>
      <w:marBottom w:val="0"/>
      <w:divBdr>
        <w:top w:val="none" w:sz="0" w:space="0" w:color="auto"/>
        <w:left w:val="none" w:sz="0" w:space="0" w:color="auto"/>
        <w:bottom w:val="none" w:sz="0" w:space="0" w:color="auto"/>
        <w:right w:val="none" w:sz="0" w:space="0" w:color="auto"/>
      </w:divBdr>
    </w:div>
    <w:div w:id="1281766169">
      <w:bodyDiv w:val="1"/>
      <w:marLeft w:val="0"/>
      <w:marRight w:val="0"/>
      <w:marTop w:val="0"/>
      <w:marBottom w:val="0"/>
      <w:divBdr>
        <w:top w:val="none" w:sz="0" w:space="0" w:color="auto"/>
        <w:left w:val="none" w:sz="0" w:space="0" w:color="auto"/>
        <w:bottom w:val="none" w:sz="0" w:space="0" w:color="auto"/>
        <w:right w:val="none" w:sz="0" w:space="0" w:color="auto"/>
      </w:divBdr>
    </w:div>
    <w:div w:id="1282880677">
      <w:bodyDiv w:val="1"/>
      <w:marLeft w:val="0"/>
      <w:marRight w:val="0"/>
      <w:marTop w:val="0"/>
      <w:marBottom w:val="0"/>
      <w:divBdr>
        <w:top w:val="none" w:sz="0" w:space="0" w:color="auto"/>
        <w:left w:val="none" w:sz="0" w:space="0" w:color="auto"/>
        <w:bottom w:val="none" w:sz="0" w:space="0" w:color="auto"/>
        <w:right w:val="none" w:sz="0" w:space="0" w:color="auto"/>
      </w:divBdr>
    </w:div>
    <w:div w:id="1290210629">
      <w:bodyDiv w:val="1"/>
      <w:marLeft w:val="0"/>
      <w:marRight w:val="0"/>
      <w:marTop w:val="0"/>
      <w:marBottom w:val="0"/>
      <w:divBdr>
        <w:top w:val="none" w:sz="0" w:space="0" w:color="auto"/>
        <w:left w:val="none" w:sz="0" w:space="0" w:color="auto"/>
        <w:bottom w:val="none" w:sz="0" w:space="0" w:color="auto"/>
        <w:right w:val="none" w:sz="0" w:space="0" w:color="auto"/>
      </w:divBdr>
    </w:div>
    <w:div w:id="1292981831">
      <w:bodyDiv w:val="1"/>
      <w:marLeft w:val="0"/>
      <w:marRight w:val="0"/>
      <w:marTop w:val="0"/>
      <w:marBottom w:val="0"/>
      <w:divBdr>
        <w:top w:val="none" w:sz="0" w:space="0" w:color="auto"/>
        <w:left w:val="none" w:sz="0" w:space="0" w:color="auto"/>
        <w:bottom w:val="none" w:sz="0" w:space="0" w:color="auto"/>
        <w:right w:val="none" w:sz="0" w:space="0" w:color="auto"/>
      </w:divBdr>
    </w:div>
    <w:div w:id="1305115546">
      <w:bodyDiv w:val="1"/>
      <w:marLeft w:val="0"/>
      <w:marRight w:val="0"/>
      <w:marTop w:val="0"/>
      <w:marBottom w:val="0"/>
      <w:divBdr>
        <w:top w:val="none" w:sz="0" w:space="0" w:color="auto"/>
        <w:left w:val="none" w:sz="0" w:space="0" w:color="auto"/>
        <w:bottom w:val="none" w:sz="0" w:space="0" w:color="auto"/>
        <w:right w:val="none" w:sz="0" w:space="0" w:color="auto"/>
      </w:divBdr>
    </w:div>
    <w:div w:id="1313099068">
      <w:bodyDiv w:val="1"/>
      <w:marLeft w:val="0"/>
      <w:marRight w:val="0"/>
      <w:marTop w:val="0"/>
      <w:marBottom w:val="0"/>
      <w:divBdr>
        <w:top w:val="none" w:sz="0" w:space="0" w:color="auto"/>
        <w:left w:val="none" w:sz="0" w:space="0" w:color="auto"/>
        <w:bottom w:val="none" w:sz="0" w:space="0" w:color="auto"/>
        <w:right w:val="none" w:sz="0" w:space="0" w:color="auto"/>
      </w:divBdr>
    </w:div>
    <w:div w:id="1327321939">
      <w:bodyDiv w:val="1"/>
      <w:marLeft w:val="0"/>
      <w:marRight w:val="0"/>
      <w:marTop w:val="0"/>
      <w:marBottom w:val="0"/>
      <w:divBdr>
        <w:top w:val="none" w:sz="0" w:space="0" w:color="auto"/>
        <w:left w:val="none" w:sz="0" w:space="0" w:color="auto"/>
        <w:bottom w:val="none" w:sz="0" w:space="0" w:color="auto"/>
        <w:right w:val="none" w:sz="0" w:space="0" w:color="auto"/>
      </w:divBdr>
    </w:div>
    <w:div w:id="1350908587">
      <w:bodyDiv w:val="1"/>
      <w:marLeft w:val="0"/>
      <w:marRight w:val="0"/>
      <w:marTop w:val="0"/>
      <w:marBottom w:val="0"/>
      <w:divBdr>
        <w:top w:val="none" w:sz="0" w:space="0" w:color="auto"/>
        <w:left w:val="none" w:sz="0" w:space="0" w:color="auto"/>
        <w:bottom w:val="none" w:sz="0" w:space="0" w:color="auto"/>
        <w:right w:val="none" w:sz="0" w:space="0" w:color="auto"/>
      </w:divBdr>
    </w:div>
    <w:div w:id="1351375079">
      <w:bodyDiv w:val="1"/>
      <w:marLeft w:val="0"/>
      <w:marRight w:val="0"/>
      <w:marTop w:val="0"/>
      <w:marBottom w:val="0"/>
      <w:divBdr>
        <w:top w:val="none" w:sz="0" w:space="0" w:color="auto"/>
        <w:left w:val="none" w:sz="0" w:space="0" w:color="auto"/>
        <w:bottom w:val="none" w:sz="0" w:space="0" w:color="auto"/>
        <w:right w:val="none" w:sz="0" w:space="0" w:color="auto"/>
      </w:divBdr>
    </w:div>
    <w:div w:id="1354304157">
      <w:bodyDiv w:val="1"/>
      <w:marLeft w:val="0"/>
      <w:marRight w:val="0"/>
      <w:marTop w:val="0"/>
      <w:marBottom w:val="0"/>
      <w:divBdr>
        <w:top w:val="none" w:sz="0" w:space="0" w:color="auto"/>
        <w:left w:val="none" w:sz="0" w:space="0" w:color="auto"/>
        <w:bottom w:val="none" w:sz="0" w:space="0" w:color="auto"/>
        <w:right w:val="none" w:sz="0" w:space="0" w:color="auto"/>
      </w:divBdr>
    </w:div>
    <w:div w:id="1375227757">
      <w:bodyDiv w:val="1"/>
      <w:marLeft w:val="0"/>
      <w:marRight w:val="0"/>
      <w:marTop w:val="0"/>
      <w:marBottom w:val="0"/>
      <w:divBdr>
        <w:top w:val="none" w:sz="0" w:space="0" w:color="auto"/>
        <w:left w:val="none" w:sz="0" w:space="0" w:color="auto"/>
        <w:bottom w:val="none" w:sz="0" w:space="0" w:color="auto"/>
        <w:right w:val="none" w:sz="0" w:space="0" w:color="auto"/>
      </w:divBdr>
    </w:div>
    <w:div w:id="1376732594">
      <w:bodyDiv w:val="1"/>
      <w:marLeft w:val="0"/>
      <w:marRight w:val="0"/>
      <w:marTop w:val="0"/>
      <w:marBottom w:val="0"/>
      <w:divBdr>
        <w:top w:val="none" w:sz="0" w:space="0" w:color="auto"/>
        <w:left w:val="none" w:sz="0" w:space="0" w:color="auto"/>
        <w:bottom w:val="none" w:sz="0" w:space="0" w:color="auto"/>
        <w:right w:val="none" w:sz="0" w:space="0" w:color="auto"/>
      </w:divBdr>
    </w:div>
    <w:div w:id="1404065221">
      <w:bodyDiv w:val="1"/>
      <w:marLeft w:val="0"/>
      <w:marRight w:val="0"/>
      <w:marTop w:val="0"/>
      <w:marBottom w:val="0"/>
      <w:divBdr>
        <w:top w:val="none" w:sz="0" w:space="0" w:color="auto"/>
        <w:left w:val="none" w:sz="0" w:space="0" w:color="auto"/>
        <w:bottom w:val="none" w:sz="0" w:space="0" w:color="auto"/>
        <w:right w:val="none" w:sz="0" w:space="0" w:color="auto"/>
      </w:divBdr>
    </w:div>
    <w:div w:id="1425153479">
      <w:bodyDiv w:val="1"/>
      <w:marLeft w:val="0"/>
      <w:marRight w:val="0"/>
      <w:marTop w:val="0"/>
      <w:marBottom w:val="0"/>
      <w:divBdr>
        <w:top w:val="none" w:sz="0" w:space="0" w:color="auto"/>
        <w:left w:val="none" w:sz="0" w:space="0" w:color="auto"/>
        <w:bottom w:val="none" w:sz="0" w:space="0" w:color="auto"/>
        <w:right w:val="none" w:sz="0" w:space="0" w:color="auto"/>
      </w:divBdr>
    </w:div>
    <w:div w:id="1440639955">
      <w:bodyDiv w:val="1"/>
      <w:marLeft w:val="0"/>
      <w:marRight w:val="0"/>
      <w:marTop w:val="0"/>
      <w:marBottom w:val="0"/>
      <w:divBdr>
        <w:top w:val="none" w:sz="0" w:space="0" w:color="auto"/>
        <w:left w:val="none" w:sz="0" w:space="0" w:color="auto"/>
        <w:bottom w:val="none" w:sz="0" w:space="0" w:color="auto"/>
        <w:right w:val="none" w:sz="0" w:space="0" w:color="auto"/>
      </w:divBdr>
    </w:div>
    <w:div w:id="1449811418">
      <w:bodyDiv w:val="1"/>
      <w:marLeft w:val="0"/>
      <w:marRight w:val="0"/>
      <w:marTop w:val="0"/>
      <w:marBottom w:val="0"/>
      <w:divBdr>
        <w:top w:val="none" w:sz="0" w:space="0" w:color="auto"/>
        <w:left w:val="none" w:sz="0" w:space="0" w:color="auto"/>
        <w:bottom w:val="none" w:sz="0" w:space="0" w:color="auto"/>
        <w:right w:val="none" w:sz="0" w:space="0" w:color="auto"/>
      </w:divBdr>
    </w:div>
    <w:div w:id="1465194768">
      <w:bodyDiv w:val="1"/>
      <w:marLeft w:val="0"/>
      <w:marRight w:val="0"/>
      <w:marTop w:val="0"/>
      <w:marBottom w:val="0"/>
      <w:divBdr>
        <w:top w:val="none" w:sz="0" w:space="0" w:color="auto"/>
        <w:left w:val="none" w:sz="0" w:space="0" w:color="auto"/>
        <w:bottom w:val="none" w:sz="0" w:space="0" w:color="auto"/>
        <w:right w:val="none" w:sz="0" w:space="0" w:color="auto"/>
      </w:divBdr>
    </w:div>
    <w:div w:id="1466392026">
      <w:bodyDiv w:val="1"/>
      <w:marLeft w:val="0"/>
      <w:marRight w:val="0"/>
      <w:marTop w:val="0"/>
      <w:marBottom w:val="0"/>
      <w:divBdr>
        <w:top w:val="none" w:sz="0" w:space="0" w:color="auto"/>
        <w:left w:val="none" w:sz="0" w:space="0" w:color="auto"/>
        <w:bottom w:val="none" w:sz="0" w:space="0" w:color="auto"/>
        <w:right w:val="none" w:sz="0" w:space="0" w:color="auto"/>
      </w:divBdr>
    </w:div>
    <w:div w:id="1477335486">
      <w:bodyDiv w:val="1"/>
      <w:marLeft w:val="0"/>
      <w:marRight w:val="0"/>
      <w:marTop w:val="0"/>
      <w:marBottom w:val="0"/>
      <w:divBdr>
        <w:top w:val="none" w:sz="0" w:space="0" w:color="auto"/>
        <w:left w:val="none" w:sz="0" w:space="0" w:color="auto"/>
        <w:bottom w:val="none" w:sz="0" w:space="0" w:color="auto"/>
        <w:right w:val="none" w:sz="0" w:space="0" w:color="auto"/>
      </w:divBdr>
    </w:div>
    <w:div w:id="1480196309">
      <w:bodyDiv w:val="1"/>
      <w:marLeft w:val="0"/>
      <w:marRight w:val="0"/>
      <w:marTop w:val="0"/>
      <w:marBottom w:val="0"/>
      <w:divBdr>
        <w:top w:val="none" w:sz="0" w:space="0" w:color="auto"/>
        <w:left w:val="none" w:sz="0" w:space="0" w:color="auto"/>
        <w:bottom w:val="none" w:sz="0" w:space="0" w:color="auto"/>
        <w:right w:val="none" w:sz="0" w:space="0" w:color="auto"/>
      </w:divBdr>
    </w:div>
    <w:div w:id="1523205647">
      <w:bodyDiv w:val="1"/>
      <w:marLeft w:val="0"/>
      <w:marRight w:val="0"/>
      <w:marTop w:val="0"/>
      <w:marBottom w:val="0"/>
      <w:divBdr>
        <w:top w:val="none" w:sz="0" w:space="0" w:color="auto"/>
        <w:left w:val="none" w:sz="0" w:space="0" w:color="auto"/>
        <w:bottom w:val="none" w:sz="0" w:space="0" w:color="auto"/>
        <w:right w:val="none" w:sz="0" w:space="0" w:color="auto"/>
      </w:divBdr>
    </w:div>
    <w:div w:id="1541475239">
      <w:bodyDiv w:val="1"/>
      <w:marLeft w:val="0"/>
      <w:marRight w:val="0"/>
      <w:marTop w:val="0"/>
      <w:marBottom w:val="0"/>
      <w:divBdr>
        <w:top w:val="none" w:sz="0" w:space="0" w:color="auto"/>
        <w:left w:val="none" w:sz="0" w:space="0" w:color="auto"/>
        <w:bottom w:val="none" w:sz="0" w:space="0" w:color="auto"/>
        <w:right w:val="none" w:sz="0" w:space="0" w:color="auto"/>
      </w:divBdr>
    </w:div>
    <w:div w:id="1548226738">
      <w:bodyDiv w:val="1"/>
      <w:marLeft w:val="0"/>
      <w:marRight w:val="0"/>
      <w:marTop w:val="0"/>
      <w:marBottom w:val="0"/>
      <w:divBdr>
        <w:top w:val="none" w:sz="0" w:space="0" w:color="auto"/>
        <w:left w:val="none" w:sz="0" w:space="0" w:color="auto"/>
        <w:bottom w:val="none" w:sz="0" w:space="0" w:color="auto"/>
        <w:right w:val="none" w:sz="0" w:space="0" w:color="auto"/>
      </w:divBdr>
    </w:div>
    <w:div w:id="1586844083">
      <w:bodyDiv w:val="1"/>
      <w:marLeft w:val="0"/>
      <w:marRight w:val="0"/>
      <w:marTop w:val="0"/>
      <w:marBottom w:val="0"/>
      <w:divBdr>
        <w:top w:val="none" w:sz="0" w:space="0" w:color="auto"/>
        <w:left w:val="none" w:sz="0" w:space="0" w:color="auto"/>
        <w:bottom w:val="none" w:sz="0" w:space="0" w:color="auto"/>
        <w:right w:val="none" w:sz="0" w:space="0" w:color="auto"/>
      </w:divBdr>
    </w:div>
    <w:div w:id="1593081293">
      <w:bodyDiv w:val="1"/>
      <w:marLeft w:val="0"/>
      <w:marRight w:val="0"/>
      <w:marTop w:val="0"/>
      <w:marBottom w:val="0"/>
      <w:divBdr>
        <w:top w:val="none" w:sz="0" w:space="0" w:color="auto"/>
        <w:left w:val="none" w:sz="0" w:space="0" w:color="auto"/>
        <w:bottom w:val="none" w:sz="0" w:space="0" w:color="auto"/>
        <w:right w:val="none" w:sz="0" w:space="0" w:color="auto"/>
      </w:divBdr>
    </w:div>
    <w:div w:id="1611087026">
      <w:bodyDiv w:val="1"/>
      <w:marLeft w:val="0"/>
      <w:marRight w:val="0"/>
      <w:marTop w:val="0"/>
      <w:marBottom w:val="0"/>
      <w:divBdr>
        <w:top w:val="none" w:sz="0" w:space="0" w:color="auto"/>
        <w:left w:val="none" w:sz="0" w:space="0" w:color="auto"/>
        <w:bottom w:val="none" w:sz="0" w:space="0" w:color="auto"/>
        <w:right w:val="none" w:sz="0" w:space="0" w:color="auto"/>
      </w:divBdr>
    </w:div>
    <w:div w:id="1613054977">
      <w:bodyDiv w:val="1"/>
      <w:marLeft w:val="0"/>
      <w:marRight w:val="0"/>
      <w:marTop w:val="0"/>
      <w:marBottom w:val="0"/>
      <w:divBdr>
        <w:top w:val="none" w:sz="0" w:space="0" w:color="auto"/>
        <w:left w:val="none" w:sz="0" w:space="0" w:color="auto"/>
        <w:bottom w:val="none" w:sz="0" w:space="0" w:color="auto"/>
        <w:right w:val="none" w:sz="0" w:space="0" w:color="auto"/>
      </w:divBdr>
    </w:div>
    <w:div w:id="1669138738">
      <w:bodyDiv w:val="1"/>
      <w:marLeft w:val="0"/>
      <w:marRight w:val="0"/>
      <w:marTop w:val="0"/>
      <w:marBottom w:val="0"/>
      <w:divBdr>
        <w:top w:val="none" w:sz="0" w:space="0" w:color="auto"/>
        <w:left w:val="none" w:sz="0" w:space="0" w:color="auto"/>
        <w:bottom w:val="none" w:sz="0" w:space="0" w:color="auto"/>
        <w:right w:val="none" w:sz="0" w:space="0" w:color="auto"/>
      </w:divBdr>
    </w:div>
    <w:div w:id="1682513370">
      <w:bodyDiv w:val="1"/>
      <w:marLeft w:val="0"/>
      <w:marRight w:val="0"/>
      <w:marTop w:val="0"/>
      <w:marBottom w:val="0"/>
      <w:divBdr>
        <w:top w:val="none" w:sz="0" w:space="0" w:color="auto"/>
        <w:left w:val="none" w:sz="0" w:space="0" w:color="auto"/>
        <w:bottom w:val="none" w:sz="0" w:space="0" w:color="auto"/>
        <w:right w:val="none" w:sz="0" w:space="0" w:color="auto"/>
      </w:divBdr>
    </w:div>
    <w:div w:id="1682968034">
      <w:bodyDiv w:val="1"/>
      <w:marLeft w:val="0"/>
      <w:marRight w:val="0"/>
      <w:marTop w:val="0"/>
      <w:marBottom w:val="0"/>
      <w:divBdr>
        <w:top w:val="none" w:sz="0" w:space="0" w:color="auto"/>
        <w:left w:val="none" w:sz="0" w:space="0" w:color="auto"/>
        <w:bottom w:val="none" w:sz="0" w:space="0" w:color="auto"/>
        <w:right w:val="none" w:sz="0" w:space="0" w:color="auto"/>
      </w:divBdr>
    </w:div>
    <w:div w:id="1690140654">
      <w:bodyDiv w:val="1"/>
      <w:marLeft w:val="0"/>
      <w:marRight w:val="0"/>
      <w:marTop w:val="0"/>
      <w:marBottom w:val="0"/>
      <w:divBdr>
        <w:top w:val="none" w:sz="0" w:space="0" w:color="auto"/>
        <w:left w:val="none" w:sz="0" w:space="0" w:color="auto"/>
        <w:bottom w:val="none" w:sz="0" w:space="0" w:color="auto"/>
        <w:right w:val="none" w:sz="0" w:space="0" w:color="auto"/>
      </w:divBdr>
    </w:div>
    <w:div w:id="1699770308">
      <w:bodyDiv w:val="1"/>
      <w:marLeft w:val="0"/>
      <w:marRight w:val="0"/>
      <w:marTop w:val="0"/>
      <w:marBottom w:val="0"/>
      <w:divBdr>
        <w:top w:val="none" w:sz="0" w:space="0" w:color="auto"/>
        <w:left w:val="none" w:sz="0" w:space="0" w:color="auto"/>
        <w:bottom w:val="none" w:sz="0" w:space="0" w:color="auto"/>
        <w:right w:val="none" w:sz="0" w:space="0" w:color="auto"/>
      </w:divBdr>
    </w:div>
    <w:div w:id="1704209548">
      <w:bodyDiv w:val="1"/>
      <w:marLeft w:val="0"/>
      <w:marRight w:val="0"/>
      <w:marTop w:val="0"/>
      <w:marBottom w:val="0"/>
      <w:divBdr>
        <w:top w:val="none" w:sz="0" w:space="0" w:color="auto"/>
        <w:left w:val="none" w:sz="0" w:space="0" w:color="auto"/>
        <w:bottom w:val="none" w:sz="0" w:space="0" w:color="auto"/>
        <w:right w:val="none" w:sz="0" w:space="0" w:color="auto"/>
      </w:divBdr>
    </w:div>
    <w:div w:id="1712219123">
      <w:bodyDiv w:val="1"/>
      <w:marLeft w:val="0"/>
      <w:marRight w:val="0"/>
      <w:marTop w:val="0"/>
      <w:marBottom w:val="0"/>
      <w:divBdr>
        <w:top w:val="none" w:sz="0" w:space="0" w:color="auto"/>
        <w:left w:val="none" w:sz="0" w:space="0" w:color="auto"/>
        <w:bottom w:val="none" w:sz="0" w:space="0" w:color="auto"/>
        <w:right w:val="none" w:sz="0" w:space="0" w:color="auto"/>
      </w:divBdr>
    </w:div>
    <w:div w:id="1718629344">
      <w:bodyDiv w:val="1"/>
      <w:marLeft w:val="0"/>
      <w:marRight w:val="0"/>
      <w:marTop w:val="0"/>
      <w:marBottom w:val="0"/>
      <w:divBdr>
        <w:top w:val="none" w:sz="0" w:space="0" w:color="auto"/>
        <w:left w:val="none" w:sz="0" w:space="0" w:color="auto"/>
        <w:bottom w:val="none" w:sz="0" w:space="0" w:color="auto"/>
        <w:right w:val="none" w:sz="0" w:space="0" w:color="auto"/>
      </w:divBdr>
    </w:div>
    <w:div w:id="1737237597">
      <w:bodyDiv w:val="1"/>
      <w:marLeft w:val="0"/>
      <w:marRight w:val="0"/>
      <w:marTop w:val="0"/>
      <w:marBottom w:val="0"/>
      <w:divBdr>
        <w:top w:val="none" w:sz="0" w:space="0" w:color="auto"/>
        <w:left w:val="none" w:sz="0" w:space="0" w:color="auto"/>
        <w:bottom w:val="none" w:sz="0" w:space="0" w:color="auto"/>
        <w:right w:val="none" w:sz="0" w:space="0" w:color="auto"/>
      </w:divBdr>
      <w:divsChild>
        <w:div w:id="379937293">
          <w:marLeft w:val="0"/>
          <w:marRight w:val="0"/>
          <w:marTop w:val="0"/>
          <w:marBottom w:val="0"/>
          <w:divBdr>
            <w:top w:val="none" w:sz="0" w:space="0" w:color="auto"/>
            <w:left w:val="none" w:sz="0" w:space="0" w:color="auto"/>
            <w:bottom w:val="none" w:sz="0" w:space="0" w:color="auto"/>
            <w:right w:val="none" w:sz="0" w:space="0" w:color="auto"/>
          </w:divBdr>
          <w:divsChild>
            <w:div w:id="1878657909">
              <w:marLeft w:val="0"/>
              <w:marRight w:val="0"/>
              <w:marTop w:val="0"/>
              <w:marBottom w:val="0"/>
              <w:divBdr>
                <w:top w:val="none" w:sz="0" w:space="0" w:color="auto"/>
                <w:left w:val="none" w:sz="0" w:space="0" w:color="auto"/>
                <w:bottom w:val="none" w:sz="0" w:space="0" w:color="auto"/>
                <w:right w:val="none" w:sz="0" w:space="0" w:color="auto"/>
              </w:divBdr>
              <w:divsChild>
                <w:div w:id="1775897914">
                  <w:marLeft w:val="0"/>
                  <w:marRight w:val="0"/>
                  <w:marTop w:val="0"/>
                  <w:marBottom w:val="0"/>
                  <w:divBdr>
                    <w:top w:val="single" w:sz="6" w:space="0" w:color="EAEAEA"/>
                    <w:left w:val="single" w:sz="6" w:space="0" w:color="EAEAEA"/>
                    <w:bottom w:val="single" w:sz="6" w:space="0" w:color="EAEAEA"/>
                    <w:right w:val="single" w:sz="6" w:space="0" w:color="EAEAEA"/>
                  </w:divBdr>
                  <w:divsChild>
                    <w:div w:id="1900943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4533661">
          <w:marLeft w:val="0"/>
          <w:marRight w:val="0"/>
          <w:marTop w:val="0"/>
          <w:marBottom w:val="0"/>
          <w:divBdr>
            <w:top w:val="none" w:sz="0" w:space="0" w:color="auto"/>
            <w:left w:val="none" w:sz="0" w:space="0" w:color="auto"/>
            <w:bottom w:val="none" w:sz="0" w:space="0" w:color="auto"/>
            <w:right w:val="none" w:sz="0" w:space="0" w:color="auto"/>
          </w:divBdr>
          <w:divsChild>
            <w:div w:id="1224021257">
              <w:marLeft w:val="0"/>
              <w:marRight w:val="0"/>
              <w:marTop w:val="60"/>
              <w:marBottom w:val="0"/>
              <w:divBdr>
                <w:top w:val="none" w:sz="0" w:space="0" w:color="auto"/>
                <w:left w:val="none" w:sz="0" w:space="0" w:color="auto"/>
                <w:bottom w:val="none" w:sz="0" w:space="0" w:color="auto"/>
                <w:right w:val="none" w:sz="0" w:space="0" w:color="auto"/>
              </w:divBdr>
              <w:divsChild>
                <w:div w:id="6640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84011">
      <w:bodyDiv w:val="1"/>
      <w:marLeft w:val="0"/>
      <w:marRight w:val="0"/>
      <w:marTop w:val="0"/>
      <w:marBottom w:val="0"/>
      <w:divBdr>
        <w:top w:val="none" w:sz="0" w:space="0" w:color="auto"/>
        <w:left w:val="none" w:sz="0" w:space="0" w:color="auto"/>
        <w:bottom w:val="none" w:sz="0" w:space="0" w:color="auto"/>
        <w:right w:val="none" w:sz="0" w:space="0" w:color="auto"/>
      </w:divBdr>
    </w:div>
    <w:div w:id="1796756916">
      <w:bodyDiv w:val="1"/>
      <w:marLeft w:val="0"/>
      <w:marRight w:val="0"/>
      <w:marTop w:val="0"/>
      <w:marBottom w:val="0"/>
      <w:divBdr>
        <w:top w:val="none" w:sz="0" w:space="0" w:color="auto"/>
        <w:left w:val="none" w:sz="0" w:space="0" w:color="auto"/>
        <w:bottom w:val="none" w:sz="0" w:space="0" w:color="auto"/>
        <w:right w:val="none" w:sz="0" w:space="0" w:color="auto"/>
      </w:divBdr>
    </w:div>
    <w:div w:id="1822040167">
      <w:bodyDiv w:val="1"/>
      <w:marLeft w:val="0"/>
      <w:marRight w:val="0"/>
      <w:marTop w:val="0"/>
      <w:marBottom w:val="0"/>
      <w:divBdr>
        <w:top w:val="none" w:sz="0" w:space="0" w:color="auto"/>
        <w:left w:val="none" w:sz="0" w:space="0" w:color="auto"/>
        <w:bottom w:val="none" w:sz="0" w:space="0" w:color="auto"/>
        <w:right w:val="none" w:sz="0" w:space="0" w:color="auto"/>
      </w:divBdr>
    </w:div>
    <w:div w:id="1823160918">
      <w:bodyDiv w:val="1"/>
      <w:marLeft w:val="0"/>
      <w:marRight w:val="0"/>
      <w:marTop w:val="0"/>
      <w:marBottom w:val="0"/>
      <w:divBdr>
        <w:top w:val="none" w:sz="0" w:space="0" w:color="auto"/>
        <w:left w:val="none" w:sz="0" w:space="0" w:color="auto"/>
        <w:bottom w:val="none" w:sz="0" w:space="0" w:color="auto"/>
        <w:right w:val="none" w:sz="0" w:space="0" w:color="auto"/>
      </w:divBdr>
    </w:div>
    <w:div w:id="1824658814">
      <w:bodyDiv w:val="1"/>
      <w:marLeft w:val="0"/>
      <w:marRight w:val="0"/>
      <w:marTop w:val="0"/>
      <w:marBottom w:val="0"/>
      <w:divBdr>
        <w:top w:val="none" w:sz="0" w:space="0" w:color="auto"/>
        <w:left w:val="none" w:sz="0" w:space="0" w:color="auto"/>
        <w:bottom w:val="none" w:sz="0" w:space="0" w:color="auto"/>
        <w:right w:val="none" w:sz="0" w:space="0" w:color="auto"/>
      </w:divBdr>
    </w:div>
    <w:div w:id="1829053016">
      <w:bodyDiv w:val="1"/>
      <w:marLeft w:val="0"/>
      <w:marRight w:val="0"/>
      <w:marTop w:val="0"/>
      <w:marBottom w:val="0"/>
      <w:divBdr>
        <w:top w:val="none" w:sz="0" w:space="0" w:color="auto"/>
        <w:left w:val="none" w:sz="0" w:space="0" w:color="auto"/>
        <w:bottom w:val="none" w:sz="0" w:space="0" w:color="auto"/>
        <w:right w:val="none" w:sz="0" w:space="0" w:color="auto"/>
      </w:divBdr>
    </w:div>
    <w:div w:id="1854801265">
      <w:bodyDiv w:val="1"/>
      <w:marLeft w:val="0"/>
      <w:marRight w:val="0"/>
      <w:marTop w:val="0"/>
      <w:marBottom w:val="0"/>
      <w:divBdr>
        <w:top w:val="none" w:sz="0" w:space="0" w:color="auto"/>
        <w:left w:val="none" w:sz="0" w:space="0" w:color="auto"/>
        <w:bottom w:val="none" w:sz="0" w:space="0" w:color="auto"/>
        <w:right w:val="none" w:sz="0" w:space="0" w:color="auto"/>
      </w:divBdr>
    </w:div>
    <w:div w:id="1855922527">
      <w:bodyDiv w:val="1"/>
      <w:marLeft w:val="0"/>
      <w:marRight w:val="0"/>
      <w:marTop w:val="0"/>
      <w:marBottom w:val="0"/>
      <w:divBdr>
        <w:top w:val="none" w:sz="0" w:space="0" w:color="auto"/>
        <w:left w:val="none" w:sz="0" w:space="0" w:color="auto"/>
        <w:bottom w:val="none" w:sz="0" w:space="0" w:color="auto"/>
        <w:right w:val="none" w:sz="0" w:space="0" w:color="auto"/>
      </w:divBdr>
    </w:div>
    <w:div w:id="1926068061">
      <w:bodyDiv w:val="1"/>
      <w:marLeft w:val="0"/>
      <w:marRight w:val="0"/>
      <w:marTop w:val="0"/>
      <w:marBottom w:val="0"/>
      <w:divBdr>
        <w:top w:val="none" w:sz="0" w:space="0" w:color="auto"/>
        <w:left w:val="none" w:sz="0" w:space="0" w:color="auto"/>
        <w:bottom w:val="none" w:sz="0" w:space="0" w:color="auto"/>
        <w:right w:val="none" w:sz="0" w:space="0" w:color="auto"/>
      </w:divBdr>
    </w:div>
    <w:div w:id="1978535680">
      <w:bodyDiv w:val="1"/>
      <w:marLeft w:val="0"/>
      <w:marRight w:val="0"/>
      <w:marTop w:val="0"/>
      <w:marBottom w:val="0"/>
      <w:divBdr>
        <w:top w:val="none" w:sz="0" w:space="0" w:color="auto"/>
        <w:left w:val="none" w:sz="0" w:space="0" w:color="auto"/>
        <w:bottom w:val="none" w:sz="0" w:space="0" w:color="auto"/>
        <w:right w:val="none" w:sz="0" w:space="0" w:color="auto"/>
      </w:divBdr>
    </w:div>
    <w:div w:id="1980836740">
      <w:bodyDiv w:val="1"/>
      <w:marLeft w:val="0"/>
      <w:marRight w:val="0"/>
      <w:marTop w:val="0"/>
      <w:marBottom w:val="0"/>
      <w:divBdr>
        <w:top w:val="none" w:sz="0" w:space="0" w:color="auto"/>
        <w:left w:val="none" w:sz="0" w:space="0" w:color="auto"/>
        <w:bottom w:val="none" w:sz="0" w:space="0" w:color="auto"/>
        <w:right w:val="none" w:sz="0" w:space="0" w:color="auto"/>
      </w:divBdr>
    </w:div>
    <w:div w:id="1985502313">
      <w:bodyDiv w:val="1"/>
      <w:marLeft w:val="0"/>
      <w:marRight w:val="0"/>
      <w:marTop w:val="0"/>
      <w:marBottom w:val="0"/>
      <w:divBdr>
        <w:top w:val="none" w:sz="0" w:space="0" w:color="auto"/>
        <w:left w:val="none" w:sz="0" w:space="0" w:color="auto"/>
        <w:bottom w:val="none" w:sz="0" w:space="0" w:color="auto"/>
        <w:right w:val="none" w:sz="0" w:space="0" w:color="auto"/>
      </w:divBdr>
    </w:div>
    <w:div w:id="2011911942">
      <w:bodyDiv w:val="1"/>
      <w:marLeft w:val="0"/>
      <w:marRight w:val="0"/>
      <w:marTop w:val="0"/>
      <w:marBottom w:val="0"/>
      <w:divBdr>
        <w:top w:val="none" w:sz="0" w:space="0" w:color="auto"/>
        <w:left w:val="none" w:sz="0" w:space="0" w:color="auto"/>
        <w:bottom w:val="none" w:sz="0" w:space="0" w:color="auto"/>
        <w:right w:val="none" w:sz="0" w:space="0" w:color="auto"/>
      </w:divBdr>
    </w:div>
    <w:div w:id="2015498123">
      <w:bodyDiv w:val="1"/>
      <w:marLeft w:val="0"/>
      <w:marRight w:val="0"/>
      <w:marTop w:val="0"/>
      <w:marBottom w:val="0"/>
      <w:divBdr>
        <w:top w:val="none" w:sz="0" w:space="0" w:color="auto"/>
        <w:left w:val="none" w:sz="0" w:space="0" w:color="auto"/>
        <w:bottom w:val="none" w:sz="0" w:space="0" w:color="auto"/>
        <w:right w:val="none" w:sz="0" w:space="0" w:color="auto"/>
      </w:divBdr>
    </w:div>
    <w:div w:id="2048486320">
      <w:bodyDiv w:val="1"/>
      <w:marLeft w:val="0"/>
      <w:marRight w:val="0"/>
      <w:marTop w:val="0"/>
      <w:marBottom w:val="0"/>
      <w:divBdr>
        <w:top w:val="none" w:sz="0" w:space="0" w:color="auto"/>
        <w:left w:val="none" w:sz="0" w:space="0" w:color="auto"/>
        <w:bottom w:val="none" w:sz="0" w:space="0" w:color="auto"/>
        <w:right w:val="none" w:sz="0" w:space="0" w:color="auto"/>
      </w:divBdr>
    </w:div>
    <w:div w:id="2055227157">
      <w:bodyDiv w:val="1"/>
      <w:marLeft w:val="0"/>
      <w:marRight w:val="0"/>
      <w:marTop w:val="0"/>
      <w:marBottom w:val="0"/>
      <w:divBdr>
        <w:top w:val="none" w:sz="0" w:space="0" w:color="auto"/>
        <w:left w:val="none" w:sz="0" w:space="0" w:color="auto"/>
        <w:bottom w:val="none" w:sz="0" w:space="0" w:color="auto"/>
        <w:right w:val="none" w:sz="0" w:space="0" w:color="auto"/>
      </w:divBdr>
      <w:divsChild>
        <w:div w:id="1935355888">
          <w:marLeft w:val="0"/>
          <w:marRight w:val="0"/>
          <w:marTop w:val="0"/>
          <w:marBottom w:val="0"/>
          <w:divBdr>
            <w:top w:val="none" w:sz="0" w:space="0" w:color="auto"/>
            <w:left w:val="none" w:sz="0" w:space="0" w:color="auto"/>
            <w:bottom w:val="none" w:sz="0" w:space="0" w:color="auto"/>
            <w:right w:val="none" w:sz="0" w:space="0" w:color="auto"/>
          </w:divBdr>
          <w:divsChild>
            <w:div w:id="828249109">
              <w:marLeft w:val="0"/>
              <w:marRight w:val="0"/>
              <w:marTop w:val="0"/>
              <w:marBottom w:val="0"/>
              <w:divBdr>
                <w:top w:val="none" w:sz="0" w:space="0" w:color="auto"/>
                <w:left w:val="none" w:sz="0" w:space="0" w:color="auto"/>
                <w:bottom w:val="none" w:sz="0" w:space="0" w:color="auto"/>
                <w:right w:val="none" w:sz="0" w:space="0" w:color="auto"/>
              </w:divBdr>
              <w:divsChild>
                <w:div w:id="91559605">
                  <w:marLeft w:val="0"/>
                  <w:marRight w:val="0"/>
                  <w:marTop w:val="0"/>
                  <w:marBottom w:val="0"/>
                  <w:divBdr>
                    <w:top w:val="single" w:sz="6" w:space="0" w:color="EAEAEA"/>
                    <w:left w:val="single" w:sz="6" w:space="0" w:color="EAEAEA"/>
                    <w:bottom w:val="single" w:sz="6" w:space="0" w:color="EAEAEA"/>
                    <w:right w:val="single" w:sz="6" w:space="0" w:color="EAEAEA"/>
                  </w:divBdr>
                  <w:divsChild>
                    <w:div w:id="5952098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02929771">
          <w:marLeft w:val="0"/>
          <w:marRight w:val="0"/>
          <w:marTop w:val="0"/>
          <w:marBottom w:val="0"/>
          <w:divBdr>
            <w:top w:val="none" w:sz="0" w:space="0" w:color="auto"/>
            <w:left w:val="none" w:sz="0" w:space="0" w:color="auto"/>
            <w:bottom w:val="none" w:sz="0" w:space="0" w:color="auto"/>
            <w:right w:val="none" w:sz="0" w:space="0" w:color="auto"/>
          </w:divBdr>
          <w:divsChild>
            <w:div w:id="1128744259">
              <w:marLeft w:val="0"/>
              <w:marRight w:val="0"/>
              <w:marTop w:val="60"/>
              <w:marBottom w:val="0"/>
              <w:divBdr>
                <w:top w:val="none" w:sz="0" w:space="0" w:color="auto"/>
                <w:left w:val="none" w:sz="0" w:space="0" w:color="auto"/>
                <w:bottom w:val="none" w:sz="0" w:space="0" w:color="auto"/>
                <w:right w:val="none" w:sz="0" w:space="0" w:color="auto"/>
              </w:divBdr>
              <w:divsChild>
                <w:div w:id="5283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9729">
      <w:bodyDiv w:val="1"/>
      <w:marLeft w:val="0"/>
      <w:marRight w:val="0"/>
      <w:marTop w:val="0"/>
      <w:marBottom w:val="0"/>
      <w:divBdr>
        <w:top w:val="none" w:sz="0" w:space="0" w:color="auto"/>
        <w:left w:val="none" w:sz="0" w:space="0" w:color="auto"/>
        <w:bottom w:val="none" w:sz="0" w:space="0" w:color="auto"/>
        <w:right w:val="none" w:sz="0" w:space="0" w:color="auto"/>
      </w:divBdr>
    </w:div>
    <w:div w:id="2071541051">
      <w:bodyDiv w:val="1"/>
      <w:marLeft w:val="0"/>
      <w:marRight w:val="0"/>
      <w:marTop w:val="0"/>
      <w:marBottom w:val="0"/>
      <w:divBdr>
        <w:top w:val="none" w:sz="0" w:space="0" w:color="auto"/>
        <w:left w:val="none" w:sz="0" w:space="0" w:color="auto"/>
        <w:bottom w:val="none" w:sz="0" w:space="0" w:color="auto"/>
        <w:right w:val="none" w:sz="0" w:space="0" w:color="auto"/>
      </w:divBdr>
    </w:div>
    <w:div w:id="2077698860">
      <w:bodyDiv w:val="1"/>
      <w:marLeft w:val="0"/>
      <w:marRight w:val="0"/>
      <w:marTop w:val="0"/>
      <w:marBottom w:val="0"/>
      <w:divBdr>
        <w:top w:val="none" w:sz="0" w:space="0" w:color="auto"/>
        <w:left w:val="none" w:sz="0" w:space="0" w:color="auto"/>
        <w:bottom w:val="none" w:sz="0" w:space="0" w:color="auto"/>
        <w:right w:val="none" w:sz="0" w:space="0" w:color="auto"/>
      </w:divBdr>
    </w:div>
    <w:div w:id="2083016891">
      <w:bodyDiv w:val="1"/>
      <w:marLeft w:val="0"/>
      <w:marRight w:val="0"/>
      <w:marTop w:val="0"/>
      <w:marBottom w:val="0"/>
      <w:divBdr>
        <w:top w:val="none" w:sz="0" w:space="0" w:color="auto"/>
        <w:left w:val="none" w:sz="0" w:space="0" w:color="auto"/>
        <w:bottom w:val="none" w:sz="0" w:space="0" w:color="auto"/>
        <w:right w:val="none" w:sz="0" w:space="0" w:color="auto"/>
      </w:divBdr>
    </w:div>
    <w:div w:id="2127580309">
      <w:bodyDiv w:val="1"/>
      <w:marLeft w:val="0"/>
      <w:marRight w:val="0"/>
      <w:marTop w:val="0"/>
      <w:marBottom w:val="0"/>
      <w:divBdr>
        <w:top w:val="none" w:sz="0" w:space="0" w:color="auto"/>
        <w:left w:val="none" w:sz="0" w:space="0" w:color="auto"/>
        <w:bottom w:val="none" w:sz="0" w:space="0" w:color="auto"/>
        <w:right w:val="none" w:sz="0" w:space="0" w:color="auto"/>
      </w:divBdr>
    </w:div>
    <w:div w:id="2129085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hyperlink" Target="https://albumentations.readthedocs.io/en/latest/" TargetMode="External"/><Relationship Id="rId34" Type="http://schemas.openxmlformats.org/officeDocument/2006/relationships/image" Target="media/image13.png"/><Relationship Id="rId42" Type="http://schemas.openxmlformats.org/officeDocument/2006/relationships/hyperlink" Target="https://github.com/facebookresearch/detectron2" TargetMode="External"/><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keras.io/api/preprocessing/image/" TargetMode="External"/><Relationship Id="rId25" Type="http://schemas.openxmlformats.org/officeDocument/2006/relationships/hyperlink" Target="https://arxiv.org/abs/1905.11946"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www.kaggle.com/c/global-wheat-detection" TargetMode="External"/><Relationship Id="rId41" Type="http://schemas.openxmlformats.org/officeDocument/2006/relationships/hyperlink" Target="https://www.kaggle.com/c/sartorius-cell-instance-segmentatio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www.kaggle.com/c/cassava-leaf-disease-classification" TargetMode="External"/><Relationship Id="rId32" Type="http://schemas.openxmlformats.org/officeDocument/2006/relationships/hyperlink" Target="https://en.wikipedia.org/wiki/Vanishing_gradient_problem"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github.com/facebookresearch/detectron2" TargetMode="External"/><Relationship Id="rId5" Type="http://schemas.openxmlformats.org/officeDocument/2006/relationships/numbering" Target="numbering.xml"/><Relationship Id="rId15" Type="http://schemas.openxmlformats.org/officeDocument/2006/relationships/hyperlink" Target="https://www.kaggle.com/c/cassava-leaf-disease-classification"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hyperlink" Target="https://www.kaggle.com/c/severstal-steel-defect-detection" TargetMode="External"/><Relationship Id="rId31" Type="http://schemas.openxmlformats.org/officeDocument/2006/relationships/hyperlink" Target="https://arxiv.org/abs/1804.02767" TargetMode="External"/><Relationship Id="rId44" Type="http://schemas.openxmlformats.org/officeDocument/2006/relationships/hyperlink" Target="https://github.com/cocodataset/cocoapi/tree/master/PythonAPI/pycocotools" TargetMode="External"/><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www.kaggle.com/cdeotte/triple-stratified-kfold-with-tfrecords" TargetMode="External"/><Relationship Id="rId22" Type="http://schemas.openxmlformats.org/officeDocument/2006/relationships/hyperlink" Target="https://medium.com/@iglovikov/the-birth-of-albumentations-fe38c1411cb3" TargetMode="External"/><Relationship Id="rId27" Type="http://schemas.openxmlformats.org/officeDocument/2006/relationships/hyperlink" Target="https://image-net.org/" TargetMode="External"/><Relationship Id="rId30" Type="http://schemas.openxmlformats.org/officeDocument/2006/relationships/hyperlink" Target="https://www.kaggle.com/mattbast" TargetMode="External"/><Relationship Id="rId35" Type="http://schemas.openxmlformats.org/officeDocument/2006/relationships/image" Target="media/image14.png"/><Relationship Id="rId43" Type="http://schemas.openxmlformats.org/officeDocument/2006/relationships/hyperlink" Target="https://github.com/facebookresearch/Detectron/" TargetMode="External"/><Relationship Id="rId48"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cyw\OneDrive%20-%20Packt\Packt\AuthorBundle\Templates\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2413E2E2902342ADF3E7858F395E29" ma:contentTypeVersion="14" ma:contentTypeDescription="Create a new document." ma:contentTypeScope="" ma:versionID="0b7a752442ded47718f3907a10608379">
  <xsd:schema xmlns:xsd="http://www.w3.org/2001/XMLSchema" xmlns:xs="http://www.w3.org/2001/XMLSchema" xmlns:p="http://schemas.microsoft.com/office/2006/metadata/properties" xmlns:ns2="e7df6e9d-0615-47e4-a4ad-60fe01bbcbf5" xmlns:ns3="c866c9ed-2f7a-4860-bf57-8153ff3a210a" targetNamespace="http://schemas.microsoft.com/office/2006/metadata/properties" ma:root="true" ma:fieldsID="fd96055c7132e437c1731ed36f31bae6" ns2:_="" ns3:_="">
    <xsd:import namespace="e7df6e9d-0615-47e4-a4ad-60fe01bbcbf5"/>
    <xsd:import namespace="c866c9ed-2f7a-4860-bf57-8153ff3a210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3:SharedWithUsers" minOccurs="0"/>
                <xsd:element ref="ns3:SharedWithDetails" minOccurs="0"/>
                <xsd:element ref="ns2:Early_x0020_Access" minOccurs="0"/>
                <xsd:element ref="ns2:Asset_x0020_Stage"/>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df6e9d-0615-47e4-a4ad-60fe01bbcb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Early_x0020_Access" ma:index="20" nillable="true" ma:displayName="Early Access" ma:default="0" ma:description="This is an option which you select when you want the chapter to be a part of the Early Access" ma:internalName="Early_x0020_Access">
      <xsd:simpleType>
        <xsd:restriction base="dms:Boolean"/>
      </xsd:simpleType>
    </xsd:element>
    <xsd:element name="Asset_x0020_Stage" ma:index="21" ma:displayName="Asset Stage" ma:description="This is a column to record the stages of a chapter" ma:format="Dropdown" ma:internalName="Asset_x0020_Stage">
      <xsd:simpleType>
        <xsd:restriction base="dms:Choice">
          <xsd:enumeration value="Preliminary Draft In"/>
          <xsd:enumeration value="Preliminary Draft Revision"/>
          <xsd:enumeration value="Revision Submission"/>
          <xsd:enumeration value="Preliminary Draft Approved"/>
          <xsd:enumeration value="Technical Review Sent"/>
          <xsd:enumeration value="Technical Review Received"/>
          <xsd:enumeration value="Core Edits Done"/>
          <xsd:enumeration value="AR Sent"/>
          <xsd:enumeration value="AR Back"/>
          <xsd:enumeration value="Final Draft Revision"/>
          <xsd:enumeration value="Final Draft Revision Received"/>
          <xsd:enumeration value="Sign Off"/>
          <xsd:enumeration value="Copy Edits Done"/>
          <xsd:enumeration value="Final Sign Off"/>
          <xsd:enumeration value="Technical Editing"/>
          <xsd:enumeration value="Placed for Indexing"/>
          <xsd:enumeration value="Indexed"/>
          <xsd:enumeration value="Layouts"/>
          <xsd:enumeration value="Proof Read Sent"/>
          <xsd:enumeration value="Proof Reading Done"/>
          <xsd:enumeration value="PR - DE checks"/>
          <xsd:enumeration value="PR - TE checks"/>
          <xsd:enumeration value="Prefinals Ready"/>
          <xsd:enumeration value="Prefinals Sent"/>
          <xsd:enumeration value="Prefinals Received"/>
          <xsd:enumeration value="Author - TE Checks"/>
          <xsd:enumeration value="Finals Completed"/>
          <xsd:enumeration value="​Indexer Finalization"/>
          <xsd:enumeration value="​Editor Finalization"/>
          <xsd:enumeration value="​Production Designer Finalization"/>
          <xsd:enumeration value="​Upload"/>
          <xsd:enumeration value="​Graphic and Code Bundle"/>
          <xsd:enumeration value="​Post Upload"/>
          <xsd:enumeration value="​Published"/>
        </xsd:restriction>
      </xsd:simpleType>
    </xsd:element>
  </xsd:schema>
  <xsd:schema xmlns:xsd="http://www.w3.org/2001/XMLSchema" xmlns:xs="http://www.w3.org/2001/XMLSchema" xmlns:dms="http://schemas.microsoft.com/office/2006/documentManagement/types" xmlns:pc="http://schemas.microsoft.com/office/infopath/2007/PartnerControls" targetNamespace="c866c9ed-2f7a-4860-bf57-8153ff3a210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Early_x0020_Access xmlns="e7df6e9d-0615-47e4-a4ad-60fe01bbcbf5">false</Early_x0020_Access>
    <Asset_x0020_Stage xmlns="e7df6e9d-0615-47e4-a4ad-60fe01bbcbf5"/>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683868-4BAC-4343-B5D2-CBA9C295D0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df6e9d-0615-47e4-a4ad-60fe01bbcbf5"/>
    <ds:schemaRef ds:uri="c866c9ed-2f7a-4860-bf57-8153ff3a2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33964E-6990-4531-AD1E-533A051CFD9A}">
  <ds:schemaRefs>
    <ds:schemaRef ds:uri="http://schemas.microsoft.com/office/2006/metadata/properties"/>
    <ds:schemaRef ds:uri="http://schemas.microsoft.com/office/infopath/2007/PartnerControls"/>
    <ds:schemaRef ds:uri="e7df6e9d-0615-47e4-a4ad-60fe01bbcbf5"/>
  </ds:schemaRefs>
</ds:datastoreItem>
</file>

<file path=customXml/itemProps3.xml><?xml version="1.0" encoding="utf-8"?>
<ds:datastoreItem xmlns:ds="http://schemas.openxmlformats.org/officeDocument/2006/customXml" ds:itemID="{CFE01CC3-D4F4-45F1-8B5B-4BFEF4AE2072}">
  <ds:schemaRefs>
    <ds:schemaRef ds:uri="http://schemas.microsoft.com/sharepoint/v3/contenttype/forms"/>
  </ds:schemaRefs>
</ds:datastoreItem>
</file>

<file path=customXml/itemProps4.xml><?xml version="1.0" encoding="utf-8"?>
<ds:datastoreItem xmlns:ds="http://schemas.openxmlformats.org/officeDocument/2006/customXml" ds:itemID="{5CB6F7E2-93CE-4C38-97EE-C52554EE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269_New_Template_Normal_Series.dot</Template>
  <TotalTime>1574</TotalTime>
  <Pages>62</Pages>
  <Words>10981</Words>
  <Characters>62598</Characters>
  <Application>Microsoft Office Word</Application>
  <DocSecurity>0</DocSecurity>
  <Lines>521</Lines>
  <Paragraphs>146</Paragraphs>
  <ScaleCrop>false</ScaleCrop>
  <HeadingPairs>
    <vt:vector size="8" baseType="variant">
      <vt:variant>
        <vt:lpstr>Titolo</vt:lpstr>
      </vt:variant>
      <vt:variant>
        <vt:i4>1</vt:i4>
      </vt:variant>
      <vt:variant>
        <vt:lpstr>Intestazioni</vt:lpstr>
      </vt:variant>
      <vt:variant>
        <vt:i4>9</vt:i4>
      </vt:variant>
      <vt:variant>
        <vt:lpstr>Tytuł</vt:lpstr>
      </vt:variant>
      <vt:variant>
        <vt:i4>1</vt:i4>
      </vt:variant>
      <vt:variant>
        <vt:lpstr>Title</vt:lpstr>
      </vt:variant>
      <vt:variant>
        <vt:i4>1</vt:i4>
      </vt:variant>
    </vt:vector>
  </HeadingPairs>
  <TitlesOfParts>
    <vt:vector size="12" baseType="lpstr">
      <vt:lpstr/>
      <vt:lpstr>Augmentation strategies</vt:lpstr>
      <vt:lpstr>    Keras built-in augmentations</vt:lpstr>
      <vt:lpstr>        ImageDataGenerator approach</vt:lpstr>
      <vt:lpstr>        Preprocessing layers</vt:lpstr>
      <vt:lpstr>    Albumentations</vt:lpstr>
      <vt:lpstr>Classification</vt:lpstr>
      <vt:lpstr>Object detection</vt:lpstr>
      <vt:lpstr>Semantic segmentation</vt:lpstr>
      <vt:lpstr>Summary</vt:lpstr>
      <vt:lpstr/>
      <vt:lpstr/>
    </vt:vector>
  </TitlesOfParts>
  <Company/>
  <LinksUpToDate>false</LinksUpToDate>
  <CharactersWithSpaces>73433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Banachewicz</dc:creator>
  <dc:description/>
  <cp:lastModifiedBy>Luca Massaron</cp:lastModifiedBy>
  <cp:revision>1549</cp:revision>
  <dcterms:created xsi:type="dcterms:W3CDTF">2021-10-08T06:43:00Z</dcterms:created>
  <dcterms:modified xsi:type="dcterms:W3CDTF">2022-01-08T23:35:00Z</dcterms:modified>
  <dc:language>en-SG</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0x010100D52413E2E2902342ADF3E7858F395E29</vt:lpwstr>
  </property>
</Properties>
</file>